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5C133" w14:textId="77777777" w:rsidR="000F7F36" w:rsidRPr="00D65879" w:rsidRDefault="006165E4">
      <w:pPr>
        <w:rPr>
          <w:rFonts w:cs="Calibri"/>
          <w:b/>
          <w:bCs/>
          <w:sz w:val="32"/>
          <w:szCs w:val="32"/>
        </w:rPr>
      </w:pPr>
      <w:r w:rsidRPr="00DE128C">
        <w:rPr>
          <w:noProof/>
        </w:rPr>
        <w:drawing>
          <wp:inline distT="0" distB="0" distL="0" distR="0" wp14:anchorId="3B68639F" wp14:editId="14A689F0">
            <wp:extent cx="2705100" cy="355600"/>
            <wp:effectExtent l="0" t="0" r="0" b="0"/>
            <wp:docPr id="1" name="Picture 1" descr="A picture containing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picture containing logo&#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05100" cy="355600"/>
                    </a:xfrm>
                    <a:prstGeom prst="rect">
                      <a:avLst/>
                    </a:prstGeom>
                    <a:noFill/>
                    <a:ln>
                      <a:noFill/>
                    </a:ln>
                  </pic:spPr>
                </pic:pic>
              </a:graphicData>
            </a:graphic>
          </wp:inline>
        </w:drawing>
      </w:r>
    </w:p>
    <w:p w14:paraId="4401A628" w14:textId="77777777" w:rsidR="00035492" w:rsidRPr="00D65879" w:rsidRDefault="00035492" w:rsidP="000F7F36">
      <w:pPr>
        <w:rPr>
          <w:rFonts w:cs="Calibri"/>
          <w:b/>
          <w:bCs/>
        </w:rPr>
      </w:pPr>
      <w:r w:rsidRPr="00D65879">
        <w:rPr>
          <w:rFonts w:cs="Calibri"/>
          <w:b/>
          <w:bCs/>
          <w:color w:val="000000"/>
          <w:sz w:val="28"/>
          <w:szCs w:val="28"/>
        </w:rPr>
        <w:t>Article title</w:t>
      </w:r>
    </w:p>
    <w:p w14:paraId="0E502433" w14:textId="41ED8F9D" w:rsidR="00035492" w:rsidRPr="001C20DA" w:rsidRDefault="001C20DA" w:rsidP="00035492">
      <w:pPr>
        <w:pStyle w:val="NormalWeb"/>
        <w:spacing w:before="240" w:beforeAutospacing="0" w:after="0" w:afterAutospacing="0"/>
        <w:rPr>
          <w:rFonts w:ascii="Calibri" w:hAnsi="Calibri" w:cs="Calibri"/>
        </w:rPr>
      </w:pPr>
      <w:r>
        <w:rPr>
          <w:rFonts w:ascii="Calibri" w:hAnsi="Calibri" w:cs="Calibri"/>
          <w:color w:val="000000"/>
          <w:sz w:val="22"/>
          <w:szCs w:val="22"/>
        </w:rPr>
        <w:t>16S rRNA</w:t>
      </w:r>
      <w:r w:rsidR="000E702A">
        <w:rPr>
          <w:rFonts w:ascii="Calibri" w:hAnsi="Calibri" w:cs="Calibri"/>
          <w:color w:val="000000"/>
          <w:sz w:val="22"/>
          <w:szCs w:val="22"/>
        </w:rPr>
        <w:t xml:space="preserve"> Gene</w:t>
      </w:r>
      <w:r>
        <w:rPr>
          <w:rFonts w:ascii="Calibri" w:hAnsi="Calibri" w:cs="Calibri"/>
          <w:color w:val="000000"/>
          <w:sz w:val="22"/>
          <w:szCs w:val="22"/>
        </w:rPr>
        <w:t xml:space="preserve"> Sequencing of Microbiota from the Preen Oil and Cloaca of Chipping Sparrows (</w:t>
      </w:r>
      <w:r>
        <w:rPr>
          <w:rFonts w:ascii="Calibri" w:hAnsi="Calibri" w:cs="Calibri"/>
          <w:i/>
          <w:iCs/>
          <w:color w:val="000000"/>
          <w:sz w:val="22"/>
          <w:szCs w:val="22"/>
        </w:rPr>
        <w:t xml:space="preserve">Spizella </w:t>
      </w:r>
      <w:proofErr w:type="spellStart"/>
      <w:r>
        <w:rPr>
          <w:rFonts w:ascii="Calibri" w:hAnsi="Calibri" w:cs="Calibri"/>
          <w:i/>
          <w:iCs/>
          <w:color w:val="000000"/>
          <w:sz w:val="22"/>
          <w:szCs w:val="22"/>
        </w:rPr>
        <w:t>passerina</w:t>
      </w:r>
      <w:proofErr w:type="spellEnd"/>
      <w:r>
        <w:rPr>
          <w:rFonts w:ascii="Calibri" w:hAnsi="Calibri" w:cs="Calibri"/>
          <w:color w:val="000000"/>
          <w:sz w:val="22"/>
          <w:szCs w:val="22"/>
        </w:rPr>
        <w:t>)</w:t>
      </w:r>
    </w:p>
    <w:p w14:paraId="33897FEF"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Authors</w:t>
      </w:r>
    </w:p>
    <w:p w14:paraId="70601D93" w14:textId="4CF9045B" w:rsidR="00035492" w:rsidRPr="00D65879" w:rsidRDefault="004615C9" w:rsidP="00035492">
      <w:pPr>
        <w:pStyle w:val="NormalWeb"/>
        <w:spacing w:before="240" w:beforeAutospacing="0" w:after="0" w:afterAutospacing="0"/>
        <w:rPr>
          <w:rFonts w:ascii="Calibri" w:hAnsi="Calibri" w:cs="Calibri"/>
        </w:rPr>
      </w:pPr>
      <w:r>
        <w:rPr>
          <w:rFonts w:ascii="Calibri" w:hAnsi="Calibri" w:cs="Calibri"/>
          <w:color w:val="000000"/>
          <w:sz w:val="22"/>
          <w:szCs w:val="22"/>
        </w:rPr>
        <w:t xml:space="preserve">Tricia A. Van </w:t>
      </w:r>
      <w:proofErr w:type="spellStart"/>
      <w:r>
        <w:rPr>
          <w:rFonts w:ascii="Calibri" w:hAnsi="Calibri" w:cs="Calibri"/>
          <w:color w:val="000000"/>
          <w:sz w:val="22"/>
          <w:szCs w:val="22"/>
        </w:rPr>
        <w:t>Laar</w:t>
      </w:r>
      <w:r>
        <w:rPr>
          <w:rFonts w:ascii="Calibri" w:hAnsi="Calibri" w:cs="Calibri"/>
          <w:color w:val="000000"/>
          <w:sz w:val="22"/>
          <w:szCs w:val="22"/>
          <w:vertAlign w:val="superscript"/>
        </w:rPr>
        <w:t>a</w:t>
      </w:r>
      <w:proofErr w:type="spellEnd"/>
      <w:r w:rsidR="00035492" w:rsidRPr="00D65879">
        <w:rPr>
          <w:rFonts w:ascii="Calibri" w:hAnsi="Calibri" w:cs="Calibri"/>
          <w:color w:val="000000"/>
          <w:sz w:val="22"/>
          <w:szCs w:val="22"/>
        </w:rPr>
        <w:t xml:space="preserve">, </w:t>
      </w:r>
      <w:r w:rsidR="009B70FE">
        <w:rPr>
          <w:rFonts w:ascii="Calibri" w:hAnsi="Calibri" w:cs="Calibri"/>
          <w:color w:val="000000"/>
          <w:sz w:val="22"/>
          <w:szCs w:val="22"/>
        </w:rPr>
        <w:t xml:space="preserve">Jonathan M. </w:t>
      </w:r>
      <w:proofErr w:type="spellStart"/>
      <w:r w:rsidR="009B70FE">
        <w:rPr>
          <w:rFonts w:ascii="Calibri" w:hAnsi="Calibri" w:cs="Calibri"/>
          <w:color w:val="000000"/>
          <w:sz w:val="22"/>
          <w:szCs w:val="22"/>
        </w:rPr>
        <w:t>Greenberg</w:t>
      </w:r>
      <w:r w:rsidR="009B70FE">
        <w:rPr>
          <w:rFonts w:ascii="Calibri" w:hAnsi="Calibri" w:cs="Calibri"/>
          <w:color w:val="000000"/>
          <w:sz w:val="22"/>
          <w:szCs w:val="22"/>
          <w:vertAlign w:val="superscript"/>
        </w:rPr>
        <w:t>bc</w:t>
      </w:r>
      <w:proofErr w:type="spellEnd"/>
      <w:r w:rsidR="009B70FE">
        <w:rPr>
          <w:rFonts w:ascii="Calibri" w:hAnsi="Calibri" w:cs="Calibri"/>
          <w:color w:val="000000"/>
          <w:sz w:val="22"/>
          <w:szCs w:val="22"/>
        </w:rPr>
        <w:t xml:space="preserve">, Kevin R. </w:t>
      </w:r>
      <w:proofErr w:type="spellStart"/>
      <w:r w:rsidR="009B70FE">
        <w:rPr>
          <w:rFonts w:ascii="Calibri" w:hAnsi="Calibri" w:cs="Calibri"/>
          <w:color w:val="000000"/>
          <w:sz w:val="22"/>
          <w:szCs w:val="22"/>
        </w:rPr>
        <w:t>Theis</w:t>
      </w:r>
      <w:r w:rsidR="009B70FE">
        <w:rPr>
          <w:rFonts w:ascii="Calibri" w:hAnsi="Calibri" w:cs="Calibri"/>
          <w:color w:val="000000"/>
          <w:sz w:val="22"/>
          <w:szCs w:val="22"/>
          <w:vertAlign w:val="superscript"/>
        </w:rPr>
        <w:t>d</w:t>
      </w:r>
      <w:proofErr w:type="spellEnd"/>
      <w:r w:rsidR="009B70FE">
        <w:rPr>
          <w:rFonts w:ascii="Calibri" w:hAnsi="Calibri" w:cs="Calibri"/>
          <w:color w:val="000000"/>
          <w:sz w:val="22"/>
          <w:szCs w:val="22"/>
        </w:rPr>
        <w:t xml:space="preserve">, </w:t>
      </w:r>
      <w:r>
        <w:rPr>
          <w:rFonts w:ascii="Calibri" w:hAnsi="Calibri" w:cs="Calibri"/>
          <w:color w:val="000000"/>
          <w:sz w:val="22"/>
          <w:szCs w:val="22"/>
        </w:rPr>
        <w:t>Danielle</w:t>
      </w:r>
      <w:r w:rsidR="008F7E33">
        <w:rPr>
          <w:rFonts w:ascii="Calibri" w:hAnsi="Calibri" w:cs="Calibri"/>
          <w:color w:val="000000"/>
          <w:sz w:val="22"/>
          <w:szCs w:val="22"/>
        </w:rPr>
        <w:t xml:space="preserve"> J.</w:t>
      </w:r>
      <w:r>
        <w:rPr>
          <w:rFonts w:ascii="Calibri" w:hAnsi="Calibri" w:cs="Calibri"/>
          <w:color w:val="000000"/>
          <w:sz w:val="22"/>
          <w:szCs w:val="22"/>
        </w:rPr>
        <w:t xml:space="preserve"> </w:t>
      </w:r>
      <w:proofErr w:type="spellStart"/>
      <w:r>
        <w:rPr>
          <w:rFonts w:ascii="Calibri" w:hAnsi="Calibri" w:cs="Calibri"/>
          <w:color w:val="000000"/>
          <w:sz w:val="22"/>
          <w:szCs w:val="22"/>
        </w:rPr>
        <w:t>Whittaker</w:t>
      </w:r>
      <w:r w:rsidR="009B70FE">
        <w:rPr>
          <w:rFonts w:ascii="Calibri" w:hAnsi="Calibri" w:cs="Calibri"/>
          <w:color w:val="000000"/>
          <w:sz w:val="22"/>
          <w:szCs w:val="22"/>
          <w:vertAlign w:val="superscript"/>
        </w:rPr>
        <w:t>e</w:t>
      </w:r>
      <w:proofErr w:type="spellEnd"/>
      <w:r>
        <w:rPr>
          <w:rFonts w:ascii="Calibri" w:hAnsi="Calibri" w:cs="Calibri"/>
          <w:color w:val="000000"/>
          <w:sz w:val="22"/>
          <w:szCs w:val="22"/>
        </w:rPr>
        <w:t xml:space="preserve">, Joel W. G. </w:t>
      </w:r>
      <w:proofErr w:type="spellStart"/>
      <w:r>
        <w:rPr>
          <w:rFonts w:ascii="Calibri" w:hAnsi="Calibri" w:cs="Calibri"/>
          <w:color w:val="000000"/>
          <w:sz w:val="22"/>
          <w:szCs w:val="22"/>
        </w:rPr>
        <w:t>Slade</w:t>
      </w:r>
      <w:r w:rsidR="009B70FE">
        <w:rPr>
          <w:rFonts w:ascii="Calibri" w:hAnsi="Calibri" w:cs="Calibri"/>
          <w:color w:val="000000"/>
          <w:sz w:val="22"/>
          <w:szCs w:val="22"/>
          <w:vertAlign w:val="superscript"/>
        </w:rPr>
        <w:t>f</w:t>
      </w:r>
      <w:proofErr w:type="spellEnd"/>
      <w:r>
        <w:rPr>
          <w:rFonts w:ascii="Calibri" w:hAnsi="Calibri" w:cs="Calibri"/>
          <w:color w:val="000000"/>
          <w:sz w:val="22"/>
          <w:szCs w:val="22"/>
          <w:vertAlign w:val="superscript"/>
        </w:rPr>
        <w:t>#</w:t>
      </w:r>
    </w:p>
    <w:p w14:paraId="325B758F"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Affiliations</w:t>
      </w:r>
    </w:p>
    <w:p w14:paraId="62D5330B" w14:textId="696C122F" w:rsidR="00035492" w:rsidRPr="009B70FE" w:rsidRDefault="008F7E33" w:rsidP="008F7E33">
      <w:pPr>
        <w:pStyle w:val="NormalWeb"/>
        <w:spacing w:before="240" w:beforeAutospacing="0" w:after="0" w:afterAutospacing="0"/>
        <w:rPr>
          <w:rFonts w:ascii="Calibri" w:hAnsi="Calibri" w:cs="Calibri"/>
          <w:color w:val="000000"/>
          <w:sz w:val="22"/>
          <w:szCs w:val="22"/>
        </w:rPr>
      </w:pPr>
      <w:r w:rsidRPr="009B70FE">
        <w:rPr>
          <w:rFonts w:ascii="Calibri" w:hAnsi="Calibri" w:cs="Calibri"/>
          <w:color w:val="000000"/>
          <w:sz w:val="22"/>
          <w:szCs w:val="22"/>
        </w:rPr>
        <w:t xml:space="preserve">a. </w:t>
      </w:r>
      <w:r w:rsidR="004615C9" w:rsidRPr="009B70FE">
        <w:rPr>
          <w:rFonts w:ascii="Calibri" w:hAnsi="Calibri" w:cs="Calibri"/>
          <w:color w:val="000000"/>
          <w:sz w:val="22"/>
          <w:szCs w:val="22"/>
        </w:rPr>
        <w:t>Department of Biological Sciences, California State University, Stanislaus, Turlock, CA</w:t>
      </w:r>
      <w:r w:rsidRPr="009B70FE">
        <w:rPr>
          <w:rFonts w:ascii="Calibri" w:hAnsi="Calibri" w:cs="Calibri"/>
          <w:color w:val="000000"/>
          <w:sz w:val="22"/>
          <w:szCs w:val="22"/>
        </w:rPr>
        <w:t>, United States</w:t>
      </w:r>
      <w:r w:rsidR="004615C9" w:rsidRPr="009B70FE">
        <w:rPr>
          <w:rFonts w:ascii="Calibri" w:hAnsi="Calibri" w:cs="Calibri"/>
          <w:color w:val="000000"/>
          <w:sz w:val="22"/>
          <w:szCs w:val="22"/>
        </w:rPr>
        <w:t xml:space="preserve"> </w:t>
      </w:r>
    </w:p>
    <w:p w14:paraId="32AD2123" w14:textId="6AAC35F0" w:rsidR="009B70FE" w:rsidRPr="009B70FE" w:rsidRDefault="009B70FE" w:rsidP="008F7E33">
      <w:pPr>
        <w:pStyle w:val="NormalWeb"/>
        <w:spacing w:before="240" w:beforeAutospacing="0" w:after="0" w:afterAutospacing="0"/>
        <w:rPr>
          <w:rFonts w:ascii="Calibri" w:hAnsi="Calibri" w:cs="Calibri"/>
          <w:color w:val="000000"/>
          <w:sz w:val="22"/>
          <w:szCs w:val="22"/>
          <w:shd w:val="clear" w:color="auto" w:fill="FFFFFF"/>
        </w:rPr>
      </w:pPr>
      <w:r w:rsidRPr="009B70FE">
        <w:rPr>
          <w:rFonts w:ascii="Calibri" w:hAnsi="Calibri" w:cs="Calibri"/>
          <w:color w:val="000000"/>
          <w:sz w:val="22"/>
          <w:szCs w:val="22"/>
          <w:shd w:val="clear" w:color="auto" w:fill="FFFFFF"/>
        </w:rPr>
        <w:t>b. Department of Psychiatry &amp; Behavioral Neurosciences, Wayne State University School of Medicine, Detroit, MI, United States</w:t>
      </w:r>
      <w:r w:rsidRPr="009B70FE">
        <w:rPr>
          <w:rFonts w:ascii="Calibri" w:hAnsi="Calibri" w:cs="Calibri"/>
          <w:color w:val="000000"/>
          <w:sz w:val="22"/>
          <w:szCs w:val="22"/>
          <w:shd w:val="clear" w:color="auto" w:fill="FFFFFF"/>
        </w:rPr>
        <w:br/>
      </w:r>
      <w:r w:rsidRPr="009B70FE">
        <w:rPr>
          <w:rFonts w:ascii="Calibri" w:hAnsi="Calibri" w:cs="Calibri"/>
          <w:color w:val="000000"/>
          <w:sz w:val="22"/>
          <w:szCs w:val="22"/>
        </w:rPr>
        <w:br/>
      </w:r>
      <w:r w:rsidRPr="009B70FE">
        <w:rPr>
          <w:rFonts w:ascii="Calibri" w:hAnsi="Calibri" w:cs="Calibri"/>
          <w:color w:val="000000"/>
          <w:sz w:val="22"/>
          <w:szCs w:val="22"/>
          <w:shd w:val="clear" w:color="auto" w:fill="FFFFFF"/>
        </w:rPr>
        <w:t>c. John D. Dingell Veterans Affairs (VA) Medical Center, Detroit, MI, United States</w:t>
      </w:r>
      <w:r w:rsidRPr="009B70FE">
        <w:rPr>
          <w:rFonts w:ascii="Calibri" w:hAnsi="Calibri" w:cs="Calibri"/>
          <w:color w:val="000000"/>
          <w:sz w:val="22"/>
          <w:szCs w:val="22"/>
        </w:rPr>
        <w:t xml:space="preserve"> </w:t>
      </w:r>
    </w:p>
    <w:p w14:paraId="229367B7" w14:textId="6D7D2544" w:rsidR="008F7E33" w:rsidRPr="009B70FE" w:rsidRDefault="009B70FE" w:rsidP="008F7E33">
      <w:pPr>
        <w:pStyle w:val="NormalWeb"/>
        <w:spacing w:before="240" w:beforeAutospacing="0" w:after="0" w:afterAutospacing="0"/>
        <w:rPr>
          <w:rFonts w:ascii="Calibri" w:hAnsi="Calibri" w:cs="Calibri"/>
          <w:sz w:val="22"/>
          <w:szCs w:val="22"/>
        </w:rPr>
      </w:pPr>
      <w:r>
        <w:rPr>
          <w:rFonts w:ascii="Calibri" w:hAnsi="Calibri" w:cs="Calibri"/>
          <w:sz w:val="22"/>
          <w:szCs w:val="22"/>
        </w:rPr>
        <w:t>d</w:t>
      </w:r>
      <w:r w:rsidR="008F7E33" w:rsidRPr="009B70FE">
        <w:rPr>
          <w:rFonts w:ascii="Calibri" w:hAnsi="Calibri" w:cs="Calibri"/>
          <w:sz w:val="22"/>
          <w:szCs w:val="22"/>
        </w:rPr>
        <w:t>. Department of Biochemistry, Microbiology, and Immunology, Wayne State University, Detroit, MI, United States</w:t>
      </w:r>
    </w:p>
    <w:p w14:paraId="2B06AEE5" w14:textId="5948812D" w:rsidR="009B70FE" w:rsidRPr="009B70FE" w:rsidRDefault="009B70FE" w:rsidP="008F7E33">
      <w:pPr>
        <w:pStyle w:val="NormalWeb"/>
        <w:spacing w:before="240" w:beforeAutospacing="0" w:after="0" w:afterAutospacing="0"/>
        <w:rPr>
          <w:rFonts w:ascii="Calibri" w:hAnsi="Calibri" w:cs="Calibri"/>
          <w:color w:val="000000"/>
          <w:sz w:val="22"/>
          <w:szCs w:val="22"/>
        </w:rPr>
      </w:pPr>
      <w:r>
        <w:rPr>
          <w:rFonts w:ascii="Calibri" w:hAnsi="Calibri" w:cs="Calibri"/>
          <w:color w:val="000000"/>
          <w:sz w:val="22"/>
          <w:szCs w:val="22"/>
        </w:rPr>
        <w:t>e</w:t>
      </w:r>
      <w:r w:rsidRPr="009B70FE">
        <w:rPr>
          <w:rFonts w:ascii="Calibri" w:hAnsi="Calibri" w:cs="Calibri"/>
          <w:color w:val="000000"/>
          <w:sz w:val="22"/>
          <w:szCs w:val="22"/>
        </w:rPr>
        <w:t>. College of Earth, Ocean, and Atmospheric</w:t>
      </w:r>
      <w:r w:rsidRPr="000E702A">
        <w:rPr>
          <w:rFonts w:ascii="Calibri" w:hAnsi="Calibri" w:cs="Calibri"/>
          <w:color w:val="000000"/>
          <w:sz w:val="22"/>
          <w:szCs w:val="22"/>
        </w:rPr>
        <w:t xml:space="preserve"> Sciences, Oregon State University, Corvallis, </w:t>
      </w:r>
      <w:proofErr w:type="gramStart"/>
      <w:r w:rsidRPr="000E702A">
        <w:rPr>
          <w:rFonts w:ascii="Calibri" w:hAnsi="Calibri" w:cs="Calibri"/>
          <w:color w:val="000000"/>
          <w:sz w:val="22"/>
          <w:szCs w:val="22"/>
        </w:rPr>
        <w:t>OR,</w:t>
      </w:r>
      <w:proofErr w:type="gramEnd"/>
      <w:r w:rsidRPr="000E702A">
        <w:rPr>
          <w:rFonts w:ascii="Calibri" w:hAnsi="Calibri" w:cs="Calibri"/>
          <w:color w:val="000000"/>
          <w:sz w:val="22"/>
          <w:szCs w:val="22"/>
        </w:rPr>
        <w:t xml:space="preserve"> United States</w:t>
      </w:r>
    </w:p>
    <w:p w14:paraId="28140D6E" w14:textId="2BCAA98B" w:rsidR="00035492" w:rsidRPr="00D65879" w:rsidRDefault="009B70FE" w:rsidP="00035492">
      <w:pPr>
        <w:pStyle w:val="NormalWeb"/>
        <w:spacing w:before="240" w:beforeAutospacing="0" w:after="0" w:afterAutospacing="0"/>
        <w:rPr>
          <w:rFonts w:ascii="Calibri" w:hAnsi="Calibri" w:cs="Calibri"/>
        </w:rPr>
      </w:pPr>
      <w:r>
        <w:rPr>
          <w:rFonts w:ascii="Calibri" w:hAnsi="Calibri" w:cs="Calibri"/>
          <w:color w:val="000000"/>
          <w:sz w:val="22"/>
          <w:szCs w:val="22"/>
        </w:rPr>
        <w:t>f</w:t>
      </w:r>
      <w:r w:rsidR="00035492" w:rsidRPr="00D65879">
        <w:rPr>
          <w:rFonts w:ascii="Calibri" w:hAnsi="Calibri" w:cs="Calibri"/>
          <w:color w:val="000000"/>
          <w:sz w:val="22"/>
          <w:szCs w:val="22"/>
        </w:rPr>
        <w:t xml:space="preserve">. </w:t>
      </w:r>
      <w:r w:rsidR="004615C9">
        <w:rPr>
          <w:rFonts w:ascii="Calibri" w:hAnsi="Calibri" w:cs="Calibri"/>
          <w:color w:val="000000"/>
          <w:sz w:val="22"/>
          <w:szCs w:val="22"/>
        </w:rPr>
        <w:t>Department of Biology, California State University, Fresno, Fresno, CA</w:t>
      </w:r>
      <w:r w:rsidR="008F7E33">
        <w:rPr>
          <w:rFonts w:ascii="Calibri" w:hAnsi="Calibri" w:cs="Calibri"/>
          <w:color w:val="000000"/>
          <w:sz w:val="22"/>
          <w:szCs w:val="22"/>
        </w:rPr>
        <w:t>, United States</w:t>
      </w:r>
    </w:p>
    <w:p w14:paraId="24540609"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Running title</w:t>
      </w:r>
    </w:p>
    <w:p w14:paraId="46784F47" w14:textId="77777777" w:rsidR="00035492" w:rsidRPr="00D65879" w:rsidRDefault="001C20DA" w:rsidP="00035492">
      <w:pPr>
        <w:pStyle w:val="NormalWeb"/>
        <w:spacing w:before="240" w:beforeAutospacing="0" w:after="0" w:afterAutospacing="0"/>
        <w:rPr>
          <w:rFonts w:ascii="Calibri" w:hAnsi="Calibri" w:cs="Calibri"/>
        </w:rPr>
      </w:pPr>
      <w:r>
        <w:rPr>
          <w:rFonts w:ascii="Calibri" w:hAnsi="Calibri" w:cs="Calibri"/>
          <w:i/>
          <w:iCs/>
          <w:color w:val="000000"/>
          <w:sz w:val="22"/>
          <w:szCs w:val="22"/>
        </w:rPr>
        <w:t>Chipping Sparrow Microbiome Analysis</w:t>
      </w:r>
    </w:p>
    <w:p w14:paraId="047805E2" w14:textId="1A93494C" w:rsidR="00035492" w:rsidRPr="004615C9" w:rsidRDefault="00035492" w:rsidP="004615C9">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Corresponding author’s email address</w:t>
      </w:r>
    </w:p>
    <w:p w14:paraId="561D4523" w14:textId="5D634246" w:rsidR="004615C9" w:rsidRPr="004615C9" w:rsidRDefault="00035492" w:rsidP="00035492">
      <w:pPr>
        <w:pStyle w:val="NormalWeb"/>
        <w:spacing w:before="240" w:beforeAutospacing="0" w:after="240" w:afterAutospacing="0"/>
        <w:rPr>
          <w:rFonts w:ascii="Calibri" w:hAnsi="Calibri" w:cs="Calibri"/>
          <w:color w:val="000000"/>
          <w:sz w:val="22"/>
          <w:szCs w:val="22"/>
        </w:rPr>
      </w:pPr>
      <w:r w:rsidRPr="00D65879">
        <w:rPr>
          <w:rFonts w:ascii="Calibri" w:hAnsi="Calibri" w:cs="Calibri"/>
          <w:color w:val="000000"/>
          <w:sz w:val="22"/>
          <w:szCs w:val="22"/>
        </w:rPr>
        <w:t xml:space="preserve">#Address correspondence to </w:t>
      </w:r>
      <w:r w:rsidR="004615C9">
        <w:rPr>
          <w:rFonts w:ascii="Calibri" w:hAnsi="Calibri" w:cs="Calibri"/>
          <w:color w:val="000000"/>
          <w:sz w:val="22"/>
          <w:szCs w:val="22"/>
        </w:rPr>
        <w:t>Joel Slade</w:t>
      </w:r>
      <w:r w:rsidRPr="00D65879">
        <w:rPr>
          <w:rFonts w:ascii="Calibri" w:hAnsi="Calibri" w:cs="Calibri"/>
          <w:color w:val="000000"/>
          <w:sz w:val="22"/>
          <w:szCs w:val="22"/>
        </w:rPr>
        <w:t xml:space="preserve">, </w:t>
      </w:r>
      <w:r w:rsidR="004615C9">
        <w:rPr>
          <w:rFonts w:ascii="Calibri" w:hAnsi="Calibri" w:cs="Calibri"/>
          <w:color w:val="000000"/>
          <w:sz w:val="22"/>
          <w:szCs w:val="22"/>
        </w:rPr>
        <w:t>joelslade@csufresno.edu</w:t>
      </w:r>
      <w:r w:rsidRPr="00D65879">
        <w:rPr>
          <w:rFonts w:ascii="Calibri" w:hAnsi="Calibri" w:cs="Calibri"/>
          <w:color w:val="000000"/>
          <w:sz w:val="22"/>
          <w:szCs w:val="22"/>
        </w:rPr>
        <w:t>.</w:t>
      </w:r>
    </w:p>
    <w:p w14:paraId="3FA5A0BD"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t>Abstract</w:t>
      </w:r>
    </w:p>
    <w:p w14:paraId="50143831" w14:textId="651C1076" w:rsidR="00035492" w:rsidRPr="0014676A" w:rsidRDefault="0014676A" w:rsidP="003D048F">
      <w:pPr>
        <w:pStyle w:val="NormalWeb"/>
        <w:spacing w:before="240" w:beforeAutospacing="0" w:after="240" w:afterAutospacing="0" w:line="480" w:lineRule="auto"/>
        <w:rPr>
          <w:rFonts w:ascii="Calibri" w:hAnsi="Calibri" w:cs="Calibri"/>
        </w:rPr>
      </w:pPr>
      <w:r>
        <w:rPr>
          <w:rFonts w:ascii="Calibri" w:hAnsi="Calibri" w:cs="Calibri"/>
          <w:color w:val="000000"/>
          <w:sz w:val="22"/>
          <w:szCs w:val="22"/>
        </w:rPr>
        <w:t>We present the results of 16S rRNA</w:t>
      </w:r>
      <w:r w:rsidR="000E702A">
        <w:rPr>
          <w:rFonts w:ascii="Calibri" w:hAnsi="Calibri" w:cs="Calibri"/>
          <w:color w:val="000000"/>
          <w:sz w:val="22"/>
          <w:szCs w:val="22"/>
        </w:rPr>
        <w:t xml:space="preserve"> gene</w:t>
      </w:r>
      <w:r>
        <w:rPr>
          <w:rFonts w:ascii="Calibri" w:hAnsi="Calibri" w:cs="Calibri"/>
          <w:color w:val="000000"/>
          <w:sz w:val="22"/>
          <w:szCs w:val="22"/>
        </w:rPr>
        <w:t xml:space="preserve"> amplicon sequencing of the microbiota from </w:t>
      </w:r>
      <w:proofErr w:type="gramStart"/>
      <w:r>
        <w:rPr>
          <w:rFonts w:ascii="Calibri" w:hAnsi="Calibri" w:cs="Calibri"/>
          <w:color w:val="000000"/>
          <w:sz w:val="22"/>
          <w:szCs w:val="22"/>
        </w:rPr>
        <w:t>preen</w:t>
      </w:r>
      <w:proofErr w:type="gramEnd"/>
      <w:r>
        <w:rPr>
          <w:rFonts w:ascii="Calibri" w:hAnsi="Calibri" w:cs="Calibri"/>
          <w:color w:val="000000"/>
          <w:sz w:val="22"/>
          <w:szCs w:val="22"/>
        </w:rPr>
        <w:t xml:space="preserve"> oil and the cloaca of chipping sparrows (</w:t>
      </w:r>
      <w:r>
        <w:rPr>
          <w:rFonts w:ascii="Calibri" w:hAnsi="Calibri" w:cs="Calibri"/>
          <w:i/>
          <w:iCs/>
          <w:color w:val="000000"/>
          <w:sz w:val="22"/>
          <w:szCs w:val="22"/>
        </w:rPr>
        <w:t xml:space="preserve">Spizella </w:t>
      </w:r>
      <w:proofErr w:type="spellStart"/>
      <w:r>
        <w:rPr>
          <w:rFonts w:ascii="Calibri" w:hAnsi="Calibri" w:cs="Calibri"/>
          <w:i/>
          <w:iCs/>
          <w:color w:val="000000"/>
          <w:sz w:val="22"/>
          <w:szCs w:val="22"/>
        </w:rPr>
        <w:t>passerina</w:t>
      </w:r>
      <w:proofErr w:type="spellEnd"/>
      <w:r>
        <w:rPr>
          <w:rFonts w:ascii="Calibri" w:hAnsi="Calibri" w:cs="Calibri"/>
          <w:color w:val="000000"/>
          <w:sz w:val="22"/>
          <w:szCs w:val="22"/>
        </w:rPr>
        <w:t>) collecte</w:t>
      </w:r>
      <w:r w:rsidRPr="0014676A">
        <w:rPr>
          <w:rFonts w:ascii="Calibri" w:hAnsi="Calibri" w:cs="Calibri"/>
          <w:color w:val="000000"/>
          <w:sz w:val="22"/>
          <w:szCs w:val="22"/>
        </w:rPr>
        <w:t xml:space="preserve">d near </w:t>
      </w:r>
      <w:r w:rsidRPr="0014676A">
        <w:rPr>
          <w:rFonts w:ascii="Calibri" w:hAnsi="Calibri" w:cs="Calibri"/>
          <w:sz w:val="22"/>
          <w:szCs w:val="22"/>
        </w:rPr>
        <w:t>Mountain Lake Biological Station (MLBS) in Pembroke, VA</w:t>
      </w:r>
      <w:r>
        <w:rPr>
          <w:rFonts w:ascii="Calibri" w:hAnsi="Calibri" w:cs="Calibri"/>
          <w:sz w:val="22"/>
          <w:szCs w:val="22"/>
        </w:rPr>
        <w:t>.</w:t>
      </w:r>
    </w:p>
    <w:p w14:paraId="3039DDC1" w14:textId="77777777" w:rsidR="001968F9" w:rsidRDefault="001968F9" w:rsidP="00035492">
      <w:pPr>
        <w:pStyle w:val="NormalWeb"/>
        <w:spacing w:before="240" w:beforeAutospacing="0" w:after="240" w:afterAutospacing="0"/>
        <w:rPr>
          <w:rFonts w:ascii="Calibri" w:hAnsi="Calibri" w:cs="Calibri"/>
          <w:b/>
          <w:bCs/>
          <w:color w:val="000000"/>
          <w:sz w:val="28"/>
          <w:szCs w:val="28"/>
        </w:rPr>
      </w:pPr>
    </w:p>
    <w:p w14:paraId="32BC9F38" w14:textId="5759EF30"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lastRenderedPageBreak/>
        <w:t>Announcement</w:t>
      </w:r>
    </w:p>
    <w:p w14:paraId="6F65D7A2" w14:textId="600C0B67" w:rsidR="00D83A07" w:rsidRPr="00D20013" w:rsidRDefault="00D83A07" w:rsidP="003D048F">
      <w:pPr>
        <w:spacing w:after="0" w:line="480" w:lineRule="auto"/>
        <w:ind w:firstLine="360"/>
        <w:rPr>
          <w:rFonts w:cs="Calibri"/>
          <w:color w:val="000000"/>
        </w:rPr>
      </w:pPr>
      <w:r>
        <w:rPr>
          <w:rFonts w:cs="Calibri"/>
          <w:color w:val="000000"/>
        </w:rPr>
        <w:t xml:space="preserve">New </w:t>
      </w:r>
      <w:r w:rsidR="00D20013">
        <w:rPr>
          <w:rFonts w:cs="Calibri"/>
          <w:color w:val="000000"/>
        </w:rPr>
        <w:t>world</w:t>
      </w:r>
      <w:r>
        <w:rPr>
          <w:rFonts w:cs="Calibri"/>
          <w:color w:val="000000"/>
        </w:rPr>
        <w:t xml:space="preserve"> sparrows (</w:t>
      </w:r>
      <w:proofErr w:type="spellStart"/>
      <w:r>
        <w:rPr>
          <w:rFonts w:cs="Calibri"/>
          <w:color w:val="000000"/>
        </w:rPr>
        <w:t>Passeri</w:t>
      </w:r>
      <w:r w:rsidR="0094386F">
        <w:rPr>
          <w:rFonts w:cs="Calibri"/>
          <w:color w:val="000000"/>
        </w:rPr>
        <w:t>l</w:t>
      </w:r>
      <w:r>
        <w:rPr>
          <w:rFonts w:cs="Calibri"/>
          <w:color w:val="000000"/>
        </w:rPr>
        <w:t>lidae</w:t>
      </w:r>
      <w:proofErr w:type="spellEnd"/>
      <w:r>
        <w:rPr>
          <w:rFonts w:cs="Calibri"/>
          <w:color w:val="000000"/>
        </w:rPr>
        <w:t>)</w:t>
      </w:r>
      <w:r w:rsidR="001968F9">
        <w:rPr>
          <w:rFonts w:cs="Calibri"/>
          <w:color w:val="000000"/>
        </w:rPr>
        <w:t>,</w:t>
      </w:r>
      <w:r>
        <w:rPr>
          <w:rFonts w:cs="Calibri"/>
          <w:color w:val="000000"/>
        </w:rPr>
        <w:t xml:space="preserve"> </w:t>
      </w:r>
      <w:r w:rsidR="001968F9">
        <w:rPr>
          <w:rFonts w:cs="Calibri"/>
          <w:color w:val="000000"/>
        </w:rPr>
        <w:t>specifically non-migratory dark-eyed juncos (</w:t>
      </w:r>
      <w:r w:rsidR="001968F9">
        <w:rPr>
          <w:rFonts w:cs="Calibri"/>
          <w:i/>
          <w:iCs/>
          <w:color w:val="000000"/>
        </w:rPr>
        <w:t xml:space="preserve">Junco </w:t>
      </w:r>
      <w:proofErr w:type="spellStart"/>
      <w:r w:rsidR="001968F9">
        <w:rPr>
          <w:rFonts w:cs="Calibri"/>
          <w:i/>
          <w:iCs/>
          <w:color w:val="000000"/>
        </w:rPr>
        <w:t>hyemalis</w:t>
      </w:r>
      <w:proofErr w:type="spellEnd"/>
      <w:r w:rsidR="001968F9">
        <w:rPr>
          <w:rFonts w:cs="Calibri"/>
          <w:i/>
          <w:iCs/>
          <w:color w:val="000000"/>
        </w:rPr>
        <w:t xml:space="preserve"> carolinensis</w:t>
      </w:r>
      <w:r w:rsidR="001968F9">
        <w:rPr>
          <w:rFonts w:cs="Calibri"/>
          <w:color w:val="000000"/>
        </w:rPr>
        <w:t xml:space="preserve">), </w:t>
      </w:r>
      <w:r w:rsidR="00D20013">
        <w:rPr>
          <w:rFonts w:cs="Calibri"/>
          <w:color w:val="000000"/>
        </w:rPr>
        <w:t>are</w:t>
      </w:r>
      <w:r>
        <w:rPr>
          <w:rFonts w:cs="Calibri"/>
          <w:color w:val="000000"/>
        </w:rPr>
        <w:t xml:space="preserve"> at the forefront of </w:t>
      </w:r>
      <w:r w:rsidR="000244EC">
        <w:rPr>
          <w:rFonts w:cs="Calibri"/>
          <w:color w:val="000000"/>
        </w:rPr>
        <w:t xml:space="preserve">avian </w:t>
      </w:r>
      <w:r w:rsidR="00D20013">
        <w:rPr>
          <w:rFonts w:cs="Calibri"/>
          <w:color w:val="000000"/>
        </w:rPr>
        <w:t>microbial ecology</w:t>
      </w:r>
      <w:r w:rsidR="001968F9">
        <w:rPr>
          <w:rFonts w:cs="Calibri"/>
          <w:color w:val="000000"/>
        </w:rPr>
        <w:t xml:space="preserve"> studies</w:t>
      </w:r>
      <w:r>
        <w:rPr>
          <w:rFonts w:cs="Calibri"/>
          <w:color w:val="000000"/>
        </w:rPr>
        <w:t xml:space="preserve"> </w:t>
      </w:r>
      <w:r w:rsidR="004615C9">
        <w:rPr>
          <w:rFonts w:cs="Calibri"/>
          <w:color w:val="000000"/>
        </w:rPr>
        <w:fldChar w:fldCharType="begin"/>
      </w:r>
      <w:r w:rsidR="004615C9">
        <w:rPr>
          <w:rFonts w:cs="Calibri"/>
          <w:color w:val="000000"/>
        </w:rPr>
        <w:instrText xml:space="preserve"> ADDIN ZOTERO_ITEM CSL_CITATION {"citationID":"dIH2ZzSB","properties":{"formattedCitation":"(1)","plainCitation":"(1)","noteIndex":0},"citationItems":[{"id":465,"uris":["http://zotero.org/users/local/59g02Zmo/items/AU9BVG5H"],"itemData":{"id":465,"type":"article-journal","abstract":"Symbiotic microbes that inhabit animal scent glands can produce volatile compounds used as chemical signals by the host animal. Though several studies have demonstrated correlations between scent gland bacterial community structure and host animal odour profiles, none have systematically demonstrated a causal relationship. In birds, volatile compounds in preen oil secreted by the uropygial gland serve as chemical cues and signals. Here, we tested whether manipulating the uropygial gland microbial community affects chemical profiles in the dark-eyed junco (Junco hyemalis). We found an effect of antibiotic treatment targeting the uropygial gland on both bacterial and volatile profiles. In a second experiment, we cultured bacteria from junco preen oil, and found that all of the cultivars produced at least one volatile compound common in junco preen oil, and that most cultivars produced multiple preen oil volatiles. In both experiments, we identified experimentally generated patterns in specific volatile compounds previously shown to predict junco reproductive success. Together, our data provide experimental support for the hypothesis that symbiotic bacteria produce behaviourally relevant volatile compounds within avian chemical cues and signals.","container-title":"Journal of Experimental Biology","DOI":"10.1242/jeb.202978","ISSN":"0022-0949","issue":"20","journalAbbreviation":"Journal of Experimental Biology","page":"jeb202978","title":"Experimental evidence that symbiotic bacteria produce chemical cues in a songbird","volume":"222","author":[{"family":"Whittaker","given":"Danielle J."},{"family":"Slowinski","given":"Samuel P."},{"family":"Greenberg","given":"Jonathan M."},{"family":"Alian","given":"Osama"},{"family":"Winters","given":"Andrew D."},{"family":"Ahmad","given":"Madison M."},{"family":"Burrell","given":"Mikayla J. E."},{"family":"Soini","given":"Helena A."},{"family":"Novotny","given":"Milos V."},{"family":"Ketterson","given":"Ellen D."},{"family":"Theis","given":"Kevin R."}],"issued":{"date-parts":[["2019",10,16]]}}}],"schema":"https://github.com/citation-style-language/schema/raw/master/csl-citation.json"} </w:instrText>
      </w:r>
      <w:r w:rsidR="004615C9">
        <w:rPr>
          <w:rFonts w:cs="Calibri"/>
          <w:color w:val="000000"/>
        </w:rPr>
        <w:fldChar w:fldCharType="separate"/>
      </w:r>
      <w:r w:rsidR="004615C9">
        <w:rPr>
          <w:rFonts w:cs="Calibri"/>
          <w:noProof/>
          <w:color w:val="000000"/>
        </w:rPr>
        <w:t>(1)</w:t>
      </w:r>
      <w:r w:rsidR="004615C9">
        <w:rPr>
          <w:rFonts w:cs="Calibri"/>
          <w:color w:val="000000"/>
        </w:rPr>
        <w:fldChar w:fldCharType="end"/>
      </w:r>
      <w:r w:rsidR="00F81411">
        <w:rPr>
          <w:rFonts w:cs="Calibri"/>
          <w:color w:val="000000"/>
        </w:rPr>
        <w:t>. These birds</w:t>
      </w:r>
      <w:r w:rsidR="00BA12C4">
        <w:rPr>
          <w:rFonts w:cs="Calibri"/>
          <w:color w:val="000000"/>
        </w:rPr>
        <w:t xml:space="preserve"> </w:t>
      </w:r>
      <w:r w:rsidR="00F81411">
        <w:rPr>
          <w:rFonts w:cs="Calibri"/>
          <w:color w:val="000000"/>
        </w:rPr>
        <w:t>harbor</w:t>
      </w:r>
      <w:r w:rsidR="00BA12C4">
        <w:rPr>
          <w:rFonts w:cs="Calibri"/>
          <w:color w:val="000000"/>
        </w:rPr>
        <w:t xml:space="preserve"> symbiotic bacteria used for chemical communication through preen oil </w:t>
      </w:r>
      <w:r w:rsidR="004615C9">
        <w:rPr>
          <w:rFonts w:cs="Calibri"/>
          <w:color w:val="000000"/>
        </w:rPr>
        <w:fldChar w:fldCharType="begin"/>
      </w:r>
      <w:r w:rsidR="004615C9">
        <w:rPr>
          <w:rFonts w:cs="Calibri"/>
          <w:color w:val="000000"/>
        </w:rPr>
        <w:instrText xml:space="preserve"> ADDIN ZOTERO_ITEM CSL_CITATION {"citationID":"lsKSii15","properties":{"formattedCitation":"(2)","plainCitation":"(2)","noteIndex":0},"citationItems":[{"id":55,"uris":["http://zotero.org/users/local/59g02Zmo/items/PDYWTBDS"],"itemData":{"id":55,"type":"article-journal","abstract":"IntroductionAvian preen oil, secreted by the uropygial gland, is an important source of volatile compounds that convey information about the sender’s identity and quality, making preen oil useful for the recognition and assessment of potential mates and rivals. Although intrinsic factors such as hormone levels, genetic background, and diet can affect preen oil volatile compound composition, many of these compounds are not the products of the animal’s own metabolic processes, but rather those of odor-producing symbiotic microbes. Social behavior affects the composition of uropygial microbial communities, as physical contact results in microbe sharing. We experimentally manipulated social interactions in captive dark-eyed juncos (Junco hyemalis) to assess the relative influence of social interactions, subspecies, and sex on uropygial gland microbial composition and the resulting preen oil odor profiles.MethodsWe captured 24 birds at Mountain Lake Biological Station in Virginia, USA, including birds from two seasonally sympatric subspecies – one resident, one migratory. We housed them in an outdoor aviary in three phases of social configurations: first in same-sex, same-subspecies flocks, then in male-female pairs, and finally in the original flocks. Using samples taken every four days of the experiment, we characterized their uropygial gland microbiome through 16S rRNA gene sequencing and their preen oil volatile compounds via GC-MS.ResultsWe predicted that if social environment was the primary driver of uropygial gland microbiome composition, and if microbiome composition in turn affected preen oil volatile profiles, then birds housed together would become more similar over time. Our results did not support this hypothesis, instead showing that sex and subspecies were stronger predictors of microbiome composition. We observed changes in volatile compounds after the birds had been housed in pairs, which disappeared after they were moved back into flocks, suggesting that hormonal changes related to breeding condition were the most important factor in these patterns.DiscussionAlthough early life social environment of nestlings and long-term social relationships have been shown to be important in shaping uropygial gland microbial communities, our study suggests that shorter-term changes in social environment do not have a strong effect on uropygial microbiomes and the resulting preen oil volatile compounds.","container-title":"Frontiers in Ecology and Evolution","ISSN":"2296-701X","journalAbbreviation":"Frontiers in Ecology and Evolution","title":"Effects of short-term experimental manipulation of captive social environment on uropygial gland microbiome and preen oil volatile composition","URL":"https://www.frontiersin.org/articles/10.3389/fevo.2022.1027399","volume":"10","author":[{"family":"Whittaker","given":"Danielle J."},{"family":"Atyam","given":"Amruth"},{"family":"Burroughs","given":"Nathan A."},{"family":"Greenberg","given":"Jonathan M."},{"family":"Hagey","given":"Travis J."},{"family":"Novotny","given":"Milos V."},{"family":"Soini","given":"Helena A."},{"family":"Theis","given":"Kevin R."},{"family":"Van Laar","given":"Tricia A."},{"family":"Slade","given":"Joel W. G."}],"issued":{"date-parts":[["2023"]]}}}],"schema":"https://github.com/citation-style-language/schema/raw/master/csl-citation.json"} </w:instrText>
      </w:r>
      <w:r w:rsidR="004615C9">
        <w:rPr>
          <w:rFonts w:cs="Calibri"/>
          <w:color w:val="000000"/>
        </w:rPr>
        <w:fldChar w:fldCharType="separate"/>
      </w:r>
      <w:r w:rsidR="004615C9">
        <w:rPr>
          <w:rFonts w:cs="Calibri"/>
          <w:noProof/>
          <w:color w:val="000000"/>
        </w:rPr>
        <w:t>(2)</w:t>
      </w:r>
      <w:r w:rsidR="004615C9">
        <w:rPr>
          <w:rFonts w:cs="Calibri"/>
          <w:color w:val="000000"/>
        </w:rPr>
        <w:fldChar w:fldCharType="end"/>
      </w:r>
      <w:r w:rsidR="00D20013">
        <w:rPr>
          <w:rFonts w:cs="Calibri"/>
          <w:color w:val="000000"/>
        </w:rPr>
        <w:t>.</w:t>
      </w:r>
      <w:r w:rsidR="000244EC">
        <w:rPr>
          <w:rFonts w:cs="Calibri"/>
          <w:color w:val="000000"/>
        </w:rPr>
        <w:t xml:space="preserve"> In the same habitat is o</w:t>
      </w:r>
      <w:r w:rsidR="00D20013">
        <w:rPr>
          <w:rFonts w:cs="Calibri"/>
          <w:color w:val="000000"/>
        </w:rPr>
        <w:t>ne overlooked species</w:t>
      </w:r>
      <w:r w:rsidR="000244EC">
        <w:rPr>
          <w:rFonts w:cs="Calibri"/>
          <w:color w:val="000000"/>
        </w:rPr>
        <w:t xml:space="preserve">, the migratory </w:t>
      </w:r>
      <w:r w:rsidR="00D20013">
        <w:rPr>
          <w:rFonts w:cs="Calibri"/>
          <w:color w:val="000000"/>
        </w:rPr>
        <w:t>chipping sparrow (</w:t>
      </w:r>
      <w:r w:rsidR="00D20013" w:rsidRPr="004615C9">
        <w:rPr>
          <w:rFonts w:cs="Calibri"/>
          <w:i/>
          <w:iCs/>
          <w:color w:val="000000"/>
        </w:rPr>
        <w:t>Spizella</w:t>
      </w:r>
      <w:r w:rsidR="00D20013" w:rsidRPr="00D20013">
        <w:rPr>
          <w:rFonts w:cs="Calibri"/>
          <w:color w:val="000000"/>
        </w:rPr>
        <w:t xml:space="preserve"> </w:t>
      </w:r>
      <w:proofErr w:type="spellStart"/>
      <w:r w:rsidR="00D20013" w:rsidRPr="004615C9">
        <w:rPr>
          <w:rFonts w:cs="Calibri"/>
          <w:i/>
          <w:iCs/>
          <w:color w:val="000000"/>
        </w:rPr>
        <w:t>passerina</w:t>
      </w:r>
      <w:proofErr w:type="spellEnd"/>
      <w:r w:rsidR="00D20013">
        <w:rPr>
          <w:rFonts w:cs="Calibri"/>
          <w:color w:val="000000"/>
        </w:rPr>
        <w:t xml:space="preserve">). Here, we </w:t>
      </w:r>
      <w:r w:rsidR="00CF0707">
        <w:rPr>
          <w:rFonts w:cs="Calibri"/>
          <w:color w:val="000000"/>
        </w:rPr>
        <w:t>describe</w:t>
      </w:r>
      <w:r w:rsidR="00D20013">
        <w:rPr>
          <w:rFonts w:cs="Calibri"/>
          <w:color w:val="000000"/>
        </w:rPr>
        <w:t xml:space="preserve"> microbial communities of the preen </w:t>
      </w:r>
      <w:r w:rsidR="001968F9">
        <w:rPr>
          <w:rFonts w:cs="Calibri"/>
          <w:color w:val="000000"/>
        </w:rPr>
        <w:t>oil</w:t>
      </w:r>
      <w:r w:rsidR="00D20013">
        <w:rPr>
          <w:rFonts w:cs="Calibri"/>
          <w:color w:val="000000"/>
        </w:rPr>
        <w:t xml:space="preserve"> and cloaca of chipping sparrow</w:t>
      </w:r>
      <w:r w:rsidR="00CF0707">
        <w:rPr>
          <w:rFonts w:cs="Calibri"/>
          <w:color w:val="000000"/>
        </w:rPr>
        <w:t>s</w:t>
      </w:r>
      <w:r w:rsidR="000244EC">
        <w:rPr>
          <w:rFonts w:cs="Calibri"/>
          <w:color w:val="000000"/>
        </w:rPr>
        <w:t xml:space="preserve"> </w:t>
      </w:r>
      <w:r w:rsidR="00CF0707">
        <w:rPr>
          <w:rFonts w:cs="Calibri"/>
          <w:color w:val="000000"/>
        </w:rPr>
        <w:t>to</w:t>
      </w:r>
      <w:r w:rsidR="000244EC">
        <w:rPr>
          <w:rFonts w:cs="Calibri"/>
          <w:color w:val="000000"/>
        </w:rPr>
        <w:t xml:space="preserve"> provide</w:t>
      </w:r>
      <w:r w:rsidR="00CF0707">
        <w:rPr>
          <w:rFonts w:cs="Calibri"/>
          <w:color w:val="000000"/>
        </w:rPr>
        <w:t xml:space="preserve"> information for</w:t>
      </w:r>
      <w:r w:rsidR="000244EC">
        <w:rPr>
          <w:rFonts w:cs="Calibri"/>
          <w:color w:val="000000"/>
        </w:rPr>
        <w:t xml:space="preserve"> </w:t>
      </w:r>
      <w:r w:rsidR="001968F9">
        <w:rPr>
          <w:rFonts w:cs="Calibri"/>
          <w:color w:val="000000"/>
        </w:rPr>
        <w:t xml:space="preserve">future </w:t>
      </w:r>
      <w:r w:rsidR="000244EC">
        <w:rPr>
          <w:rFonts w:cs="Calibri"/>
          <w:color w:val="000000"/>
        </w:rPr>
        <w:t xml:space="preserve">interspecific comparative studies. </w:t>
      </w:r>
    </w:p>
    <w:p w14:paraId="454818D7" w14:textId="2FE475C9" w:rsidR="0014676A" w:rsidRDefault="001968F9" w:rsidP="003D048F">
      <w:pPr>
        <w:spacing w:after="0" w:line="480" w:lineRule="auto"/>
        <w:ind w:firstLine="360"/>
        <w:rPr>
          <w:rFonts w:cs="Calibri"/>
        </w:rPr>
      </w:pPr>
      <w:r>
        <w:t xml:space="preserve">This study was conducted in compliance with Indiana University Bloomington Institutional Animal Care and Use Committee guidelines (15–026), US Fish and Wildlife Service </w:t>
      </w:r>
      <w:r w:rsidR="002E3E93">
        <w:t>(</w:t>
      </w:r>
      <w:r>
        <w:t>MB093279-1</w:t>
      </w:r>
      <w:r w:rsidR="002E3E93">
        <w:t>)</w:t>
      </w:r>
      <w:r>
        <w:t xml:space="preserve">, and Virginia Department of Game and Inland Fisheries </w:t>
      </w:r>
      <w:r w:rsidR="002E3E93">
        <w:t>(</w:t>
      </w:r>
      <w:r>
        <w:t>058772</w:t>
      </w:r>
      <w:r w:rsidR="002E3E93">
        <w:t>)</w:t>
      </w:r>
      <w:r>
        <w:t xml:space="preserve">. </w:t>
      </w:r>
      <w:r w:rsidR="0014676A">
        <w:rPr>
          <w:rFonts w:cs="Calibri"/>
          <w:color w:val="000000"/>
        </w:rPr>
        <w:t>Birds were sampled</w:t>
      </w:r>
      <w:r w:rsidR="005A3295">
        <w:rPr>
          <w:rFonts w:cs="Calibri"/>
          <w:color w:val="000000"/>
        </w:rPr>
        <w:t xml:space="preserve"> </w:t>
      </w:r>
      <w:r w:rsidR="0014676A">
        <w:rPr>
          <w:rFonts w:cs="Calibri"/>
          <w:color w:val="000000"/>
        </w:rPr>
        <w:t xml:space="preserve">as previously described </w:t>
      </w:r>
      <w:r w:rsidR="005A3295">
        <w:rPr>
          <w:rFonts w:cs="Calibri"/>
          <w:color w:val="000000"/>
        </w:rPr>
        <w:fldChar w:fldCharType="begin"/>
      </w:r>
      <w:r w:rsidR="004615C9">
        <w:rPr>
          <w:rFonts w:cs="Calibri"/>
          <w:color w:val="000000"/>
        </w:rPr>
        <w:instrText xml:space="preserve"> ADDIN ZOTERO_ITEM CSL_CITATION {"citationID":"B6JfIgqA","properties":{"formattedCitation":"(2)","plainCitation":"(2)","noteIndex":0},"citationItems":[{"id":55,"uris":["http://zotero.org/users/local/59g02Zmo/items/PDYWTBDS"],"itemData":{"id":55,"type":"article-journal","abstract":"IntroductionAvian preen oil, secreted by the uropygial gland, is an important source of volatile compounds that convey information about the sender’s identity and quality, making preen oil useful for the recognition and assessment of potential mates and rivals. Although intrinsic factors such as hormone levels, genetic background, and diet can affect preen oil volatile compound composition, many of these compounds are not the products of the animal’s own metabolic processes, but rather those of odor-producing symbiotic microbes. Social behavior affects the composition of uropygial microbial communities, as physical contact results in microbe sharing. We experimentally manipulated social interactions in captive dark-eyed juncos (Junco hyemalis) to assess the relative influence of social interactions, subspecies, and sex on uropygial gland microbial composition and the resulting preen oil odor profiles.MethodsWe captured 24 birds at Mountain Lake Biological Station in Virginia, USA, including birds from two seasonally sympatric subspecies – one resident, one migratory. We housed them in an outdoor aviary in three phases of social configurations: first in same-sex, same-subspecies flocks, then in male-female pairs, and finally in the original flocks. Using samples taken every four days of the experiment, we characterized their uropygial gland microbiome through 16S rRNA gene sequencing and their preen oil volatile compounds via GC-MS.ResultsWe predicted that if social environment was the primary driver of uropygial gland microbiome composition, and if microbiome composition in turn affected preen oil volatile profiles, then birds housed together would become more similar over time. Our results did not support this hypothesis, instead showing that sex and subspecies were stronger predictors of microbiome composition. We observed changes in volatile compounds after the birds had been housed in pairs, which disappeared after they were moved back into flocks, suggesting that hormonal changes related to breeding condition were the most important factor in these patterns.DiscussionAlthough early life social environment of nestlings and long-term social relationships have been shown to be important in shaping uropygial gland microbial communities, our study suggests that shorter-term changes in social environment do not have a strong effect on uropygial microbiomes and the resulting preen oil volatile compounds.","container-title":"Frontiers in Ecology and Evolution","ISSN":"2296-701X","journalAbbreviation":"Frontiers in Ecology and Evolution","title":"Effects of short-term experimental manipulation of captive social environment on uropygial gland microbiome and preen oil volatile composition","URL":"https://www.frontiersin.org/articles/10.3389/fevo.2022.1027399","volume":"10","author":[{"family":"Whittaker","given":"Danielle J."},{"family":"Atyam","given":"Amruth"},{"family":"Burroughs","given":"Nathan A."},{"family":"Greenberg","given":"Jonathan M."},{"family":"Hagey","given":"Travis J."},{"family":"Novotny","given":"Milos V."},{"family":"Soini","given":"Helena A."},{"family":"Theis","given":"Kevin R."},{"family":"Van Laar","given":"Tricia A."},{"family":"Slade","given":"Joel W. G."}],"issued":{"date-parts":[["2023"]]}}}],"schema":"https://github.com/citation-style-language/schema/raw/master/csl-citation.json"} </w:instrText>
      </w:r>
      <w:r w:rsidR="005A3295">
        <w:rPr>
          <w:rFonts w:cs="Calibri"/>
          <w:color w:val="000000"/>
        </w:rPr>
        <w:fldChar w:fldCharType="separate"/>
      </w:r>
      <w:r w:rsidR="004615C9">
        <w:rPr>
          <w:rFonts w:cs="Calibri"/>
          <w:noProof/>
          <w:color w:val="000000"/>
        </w:rPr>
        <w:t>(2)</w:t>
      </w:r>
      <w:r w:rsidR="005A3295">
        <w:rPr>
          <w:rFonts w:cs="Calibri"/>
          <w:color w:val="000000"/>
        </w:rPr>
        <w:fldChar w:fldCharType="end"/>
      </w:r>
      <w:r w:rsidR="0014676A">
        <w:rPr>
          <w:rFonts w:cs="Calibri"/>
          <w:color w:val="000000"/>
        </w:rPr>
        <w:t>.</w:t>
      </w:r>
      <w:r w:rsidR="005A3295">
        <w:rPr>
          <w:rFonts w:cs="Calibri"/>
          <w:color w:val="000000"/>
        </w:rPr>
        <w:t xml:space="preserve"> </w:t>
      </w:r>
      <w:r>
        <w:rPr>
          <w:rFonts w:cs="Calibri"/>
          <w:color w:val="000000"/>
        </w:rPr>
        <w:t>M</w:t>
      </w:r>
      <w:r w:rsidR="005A3295">
        <w:rPr>
          <w:rFonts w:cs="Calibri"/>
          <w:color w:val="000000"/>
        </w:rPr>
        <w:t xml:space="preserve">icrobial communities from the </w:t>
      </w:r>
      <w:r w:rsidR="00CF0707">
        <w:rPr>
          <w:rFonts w:cs="Calibri"/>
          <w:color w:val="000000"/>
        </w:rPr>
        <w:t>preen oil</w:t>
      </w:r>
      <w:r w:rsidR="005A3295">
        <w:rPr>
          <w:rFonts w:cs="Calibri"/>
          <w:color w:val="000000"/>
        </w:rPr>
        <w:t xml:space="preserve"> </w:t>
      </w:r>
      <w:r w:rsidR="005A3295" w:rsidRPr="005A3295">
        <w:rPr>
          <w:rFonts w:cs="Calibri"/>
          <w:color w:val="000000"/>
        </w:rPr>
        <w:t xml:space="preserve">and cloaca were collected using a </w:t>
      </w:r>
      <w:r w:rsidR="00CF0707">
        <w:rPr>
          <w:rFonts w:cs="Calibri"/>
          <w:color w:val="000000"/>
        </w:rPr>
        <w:t>pre-moistened swab</w:t>
      </w:r>
      <w:r w:rsidR="005A3295" w:rsidRPr="005A3295">
        <w:rPr>
          <w:rFonts w:cs="Calibri"/>
          <w:color w:val="000000"/>
        </w:rPr>
        <w:t xml:space="preserve"> with sterile buffer </w:t>
      </w:r>
      <w:r w:rsidR="005A3295" w:rsidRPr="005A3295">
        <w:rPr>
          <w:rFonts w:cs="Calibri"/>
        </w:rPr>
        <w:t>(20 mM Tris pH 8; 2 mM EDTA; 1.2% Triton X-100)</w:t>
      </w:r>
      <w:r w:rsidR="005A3295">
        <w:rPr>
          <w:rFonts w:cs="Calibri"/>
        </w:rPr>
        <w:t>.</w:t>
      </w:r>
      <w:r w:rsidR="005A3295">
        <w:rPr>
          <w:rFonts w:cs="Calibri"/>
          <w:color w:val="000000"/>
        </w:rPr>
        <w:t xml:space="preserve"> </w:t>
      </w:r>
      <w:r>
        <w:rPr>
          <w:rFonts w:cs="Calibri"/>
          <w:color w:val="000000"/>
        </w:rPr>
        <w:t>We extracted DNA with</w:t>
      </w:r>
      <w:r w:rsidR="005A3295">
        <w:rPr>
          <w:rFonts w:cs="Calibri"/>
          <w:color w:val="000000"/>
        </w:rPr>
        <w:t xml:space="preserve"> the </w:t>
      </w:r>
      <w:r w:rsidR="00CF0707">
        <w:rPr>
          <w:rFonts w:cs="Calibri"/>
          <w:color w:val="000000"/>
        </w:rPr>
        <w:t xml:space="preserve">QIAGEN </w:t>
      </w:r>
      <w:proofErr w:type="spellStart"/>
      <w:r w:rsidR="00CF0707">
        <w:rPr>
          <w:rFonts w:cs="Calibri"/>
          <w:color w:val="000000"/>
        </w:rPr>
        <w:t>DNeasy</w:t>
      </w:r>
      <w:proofErr w:type="spellEnd"/>
      <w:r w:rsidR="00CF0707">
        <w:rPr>
          <w:rFonts w:cs="Calibri"/>
          <w:color w:val="000000"/>
        </w:rPr>
        <w:t xml:space="preserve"> </w:t>
      </w:r>
      <w:proofErr w:type="spellStart"/>
      <w:r w:rsidR="00CF0707">
        <w:rPr>
          <w:rFonts w:cs="Calibri"/>
          <w:color w:val="000000"/>
        </w:rPr>
        <w:t>Powerlyzer</w:t>
      </w:r>
      <w:proofErr w:type="spellEnd"/>
      <w:r w:rsidR="00CF0707">
        <w:rPr>
          <w:rFonts w:cs="Calibri"/>
          <w:color w:val="000000"/>
        </w:rPr>
        <w:t xml:space="preserve"> </w:t>
      </w:r>
      <w:proofErr w:type="spellStart"/>
      <w:r w:rsidR="00CF0707">
        <w:rPr>
          <w:rFonts w:cs="Calibri"/>
          <w:color w:val="000000"/>
        </w:rPr>
        <w:t>PowerSoil</w:t>
      </w:r>
      <w:proofErr w:type="spellEnd"/>
      <w:r w:rsidR="00CF0707">
        <w:rPr>
          <w:rFonts w:cs="Calibri"/>
          <w:color w:val="000000"/>
        </w:rPr>
        <w:t xml:space="preserve"> DNA Isolation Kit </w:t>
      </w:r>
      <w:r w:rsidR="00FF64D5">
        <w:rPr>
          <w:rFonts w:cs="Calibri"/>
          <w:color w:val="000000"/>
        </w:rPr>
        <w:t>with the following mo</w:t>
      </w:r>
      <w:r w:rsidR="00FF64D5" w:rsidRPr="00FF64D5">
        <w:rPr>
          <w:rFonts w:cs="Calibri"/>
          <w:color w:val="000000"/>
        </w:rPr>
        <w:t>difications: 1)</w:t>
      </w:r>
      <w:r w:rsidR="00FF64D5" w:rsidRPr="00FF64D5">
        <w:rPr>
          <w:rFonts w:eastAsia="Times New Roman" w:cs="Calibri"/>
        </w:rPr>
        <w:t xml:space="preserve"> Swabs were soaked in 500 µ</w:t>
      </w:r>
      <w:r w:rsidR="003C0B3A">
        <w:rPr>
          <w:rFonts w:eastAsia="Times New Roman" w:cs="Calibri"/>
        </w:rPr>
        <w:t>L</w:t>
      </w:r>
      <w:r w:rsidR="00FF64D5" w:rsidRPr="00FF64D5">
        <w:rPr>
          <w:rFonts w:eastAsia="Times New Roman" w:cs="Calibri"/>
        </w:rPr>
        <w:t xml:space="preserve"> bead solution and 200 µ</w:t>
      </w:r>
      <w:r w:rsidR="003C0B3A">
        <w:rPr>
          <w:rFonts w:eastAsia="Times New Roman" w:cs="Calibri"/>
        </w:rPr>
        <w:t>L</w:t>
      </w:r>
      <w:r w:rsidR="00FF64D5" w:rsidRPr="00FF64D5">
        <w:rPr>
          <w:rFonts w:eastAsia="Times New Roman" w:cs="Calibri"/>
        </w:rPr>
        <w:t xml:space="preserve"> </w:t>
      </w:r>
      <w:proofErr w:type="spellStart"/>
      <w:r w:rsidR="00FF64D5" w:rsidRPr="00FF64D5">
        <w:rPr>
          <w:rFonts w:eastAsia="Times New Roman" w:cs="Calibri"/>
        </w:rPr>
        <w:t>phenol:chloroform</w:t>
      </w:r>
      <w:r w:rsidR="009B70FE">
        <w:rPr>
          <w:rFonts w:eastAsia="Times New Roman" w:cs="Calibri"/>
        </w:rPr>
        <w:t>:isoamyl</w:t>
      </w:r>
      <w:proofErr w:type="spellEnd"/>
      <w:r w:rsidR="00FF64D5" w:rsidRPr="00FF64D5">
        <w:rPr>
          <w:rFonts w:eastAsia="Times New Roman" w:cs="Calibri"/>
        </w:rPr>
        <w:t xml:space="preserve"> alcohol </w:t>
      </w:r>
      <w:r w:rsidR="000E702A">
        <w:rPr>
          <w:rFonts w:eastAsia="Times New Roman" w:cs="Calibri"/>
        </w:rPr>
        <w:t>for</w:t>
      </w:r>
      <w:r w:rsidR="00FF64D5" w:rsidRPr="00FF64D5">
        <w:rPr>
          <w:rFonts w:eastAsia="Times New Roman" w:cs="Calibri"/>
        </w:rPr>
        <w:t xml:space="preserve"> 10 min </w:t>
      </w:r>
      <w:r w:rsidR="000E702A">
        <w:rPr>
          <w:rFonts w:eastAsia="Times New Roman" w:cs="Calibri"/>
        </w:rPr>
        <w:t>before</w:t>
      </w:r>
      <w:r w:rsidR="00FF64D5" w:rsidRPr="00FF64D5">
        <w:rPr>
          <w:rFonts w:eastAsia="Times New Roman" w:cs="Calibri"/>
        </w:rPr>
        <w:t xml:space="preserve"> </w:t>
      </w:r>
      <w:del w:id="0" w:author="Tricia Van Laar" w:date="2024-07-16T09:13:00Z">
        <w:r w:rsidR="00FF64D5" w:rsidRPr="00FF64D5" w:rsidDel="000656D3">
          <w:rPr>
            <w:rFonts w:eastAsia="Times New Roman" w:cs="Calibri"/>
          </w:rPr>
          <w:delText>bead-beating</w:delText>
        </w:r>
      </w:del>
      <w:ins w:id="1" w:author="Tricia Van Laar" w:date="2024-07-16T09:13:00Z">
        <w:r w:rsidR="000656D3">
          <w:rPr>
            <w:rFonts w:eastAsia="Times New Roman" w:cs="Calibri"/>
          </w:rPr>
          <w:t xml:space="preserve">using </w:t>
        </w:r>
        <w:proofErr w:type="spellStart"/>
        <w:r w:rsidR="000656D3">
          <w:rPr>
            <w:rFonts w:eastAsia="Times New Roman" w:cs="Calibri"/>
          </w:rPr>
          <w:t>Biospec</w:t>
        </w:r>
      </w:ins>
      <w:proofErr w:type="spellEnd"/>
      <w:ins w:id="2" w:author="Tricia Van Laar" w:date="2024-07-16T09:14:00Z">
        <w:r w:rsidR="000656D3">
          <w:rPr>
            <w:rFonts w:eastAsia="Times New Roman" w:cs="Calibri"/>
          </w:rPr>
          <w:t xml:space="preserve"> Products MiniBeadBeater-16 run 2X for 30 sec</w:t>
        </w:r>
      </w:ins>
      <w:r w:rsidR="00FF64D5" w:rsidRPr="00FF64D5">
        <w:rPr>
          <w:rFonts w:eastAsia="Times New Roman" w:cs="Calibri"/>
        </w:rPr>
        <w:t>. 2) Samples received 100 µ</w:t>
      </w:r>
      <w:r w:rsidR="003C0B3A">
        <w:rPr>
          <w:rFonts w:eastAsia="Times New Roman" w:cs="Calibri"/>
        </w:rPr>
        <w:t>L</w:t>
      </w:r>
      <w:r w:rsidR="00FF64D5" w:rsidRPr="00FF64D5">
        <w:rPr>
          <w:rFonts w:eastAsia="Times New Roman" w:cs="Calibri"/>
        </w:rPr>
        <w:t xml:space="preserve"> each of solutions C2 and C3, plus 1 µ</w:t>
      </w:r>
      <w:r w:rsidR="003C0B3A">
        <w:rPr>
          <w:rFonts w:eastAsia="Times New Roman" w:cs="Calibri"/>
        </w:rPr>
        <w:t>L</w:t>
      </w:r>
      <w:r w:rsidR="00FF64D5" w:rsidRPr="00FF64D5">
        <w:rPr>
          <w:rFonts w:eastAsia="Times New Roman" w:cs="Calibri"/>
        </w:rPr>
        <w:t xml:space="preserve"> RNase A, and incubated at 4°C for 5 min before one-step centrifugation. 3) Lysates were mixed with 650 µ</w:t>
      </w:r>
      <w:r w:rsidR="003C0B3A">
        <w:rPr>
          <w:rFonts w:eastAsia="Times New Roman" w:cs="Calibri"/>
        </w:rPr>
        <w:t>L</w:t>
      </w:r>
      <w:r w:rsidR="00FF64D5" w:rsidRPr="00FF64D5">
        <w:rPr>
          <w:rFonts w:eastAsia="Times New Roman" w:cs="Calibri"/>
        </w:rPr>
        <w:t xml:space="preserve"> solution C4 and 650 µl 100% ethanol instead of using 1200 µ</w:t>
      </w:r>
      <w:r w:rsidR="003C0B3A">
        <w:rPr>
          <w:rFonts w:eastAsia="Times New Roman" w:cs="Calibri"/>
        </w:rPr>
        <w:t>L</w:t>
      </w:r>
      <w:r w:rsidR="00FF64D5" w:rsidRPr="00FF64D5">
        <w:rPr>
          <w:rFonts w:eastAsia="Times New Roman" w:cs="Calibri"/>
        </w:rPr>
        <w:t xml:space="preserve"> solution C4 alone. 4) </w:t>
      </w:r>
      <w:r w:rsidR="00FF64D5" w:rsidRPr="00FF64D5">
        <w:rPr>
          <w:rFonts w:cs="Calibri"/>
        </w:rPr>
        <w:t>DNA was eluted in 60 µ</w:t>
      </w:r>
      <w:r w:rsidR="003C0B3A">
        <w:rPr>
          <w:rFonts w:cs="Calibri"/>
        </w:rPr>
        <w:t>L</w:t>
      </w:r>
      <w:ins w:id="3" w:author="Tricia Van Laar" w:date="2024-07-16T09:14:00Z">
        <w:r w:rsidR="000656D3">
          <w:rPr>
            <w:rFonts w:cs="Calibri"/>
          </w:rPr>
          <w:t xml:space="preserve"> </w:t>
        </w:r>
      </w:ins>
      <w:del w:id="4" w:author="Tricia Van Laar" w:date="2024-07-16T09:14:00Z">
        <w:r w:rsidR="00FF64D5" w:rsidRPr="00FF64D5" w:rsidDel="000656D3">
          <w:rPr>
            <w:rFonts w:cs="Calibri"/>
          </w:rPr>
          <w:delText xml:space="preserve"> of </w:delText>
        </w:r>
      </w:del>
      <w:r w:rsidR="00FF64D5" w:rsidRPr="00FF64D5">
        <w:rPr>
          <w:rFonts w:cs="Calibri"/>
        </w:rPr>
        <w:t>solution C6, reduced from 100 µ</w:t>
      </w:r>
      <w:r w:rsidR="003C0B3A">
        <w:rPr>
          <w:rFonts w:cs="Calibri"/>
        </w:rPr>
        <w:t>L</w:t>
      </w:r>
      <w:r w:rsidR="00FF64D5">
        <w:rPr>
          <w:rFonts w:cs="Calibri"/>
        </w:rPr>
        <w:t xml:space="preserve"> </w:t>
      </w:r>
      <w:r w:rsidR="00FF64D5">
        <w:rPr>
          <w:rFonts w:cs="Calibri"/>
        </w:rPr>
        <w:fldChar w:fldCharType="begin"/>
      </w:r>
      <w:r w:rsidR="004615C9">
        <w:rPr>
          <w:rFonts w:cs="Calibri"/>
        </w:rPr>
        <w:instrText xml:space="preserve"> ADDIN ZOTERO_ITEM CSL_CITATION {"citationID":"sFYNRAie","properties":{"formattedCitation":"(1)","plainCitation":"(1)","noteIndex":0},"citationItems":[{"id":465,"uris":["http://zotero.org/users/local/59g02Zmo/items/AU9BVG5H"],"itemData":{"id":465,"type":"article-journal","abstract":"Symbiotic microbes that inhabit animal scent glands can produce volatile compounds used as chemical signals by the host animal. Though several studies have demonstrated correlations between scent gland bacterial community structure and host animal odour profiles, none have systematically demonstrated a causal relationship. In birds, volatile compounds in preen oil secreted by the uropygial gland serve as chemical cues and signals. Here, we tested whether manipulating the uropygial gland microbial community affects chemical profiles in the dark-eyed junco (Junco hyemalis). We found an effect of antibiotic treatment targeting the uropygial gland on both bacterial and volatile profiles. In a second experiment, we cultured bacteria from junco preen oil, and found that all of the cultivars produced at least one volatile compound common in junco preen oil, and that most cultivars produced multiple preen oil volatiles. In both experiments, we identified experimentally generated patterns in specific volatile compounds previously shown to predict junco reproductive success. Together, our data provide experimental support for the hypothesis that symbiotic bacteria produce behaviourally relevant volatile compounds within avian chemical cues and signals.","container-title":"Journal of Experimental Biology","DOI":"10.1242/jeb.202978","ISSN":"0022-0949","issue":"20","journalAbbreviation":"Journal of Experimental Biology","page":"jeb202978","title":"Experimental evidence that symbiotic bacteria produce chemical cues in a songbird","volume":"222","author":[{"family":"Whittaker","given":"Danielle J."},{"family":"Slowinski","given":"Samuel P."},{"family":"Greenberg","given":"Jonathan M."},{"family":"Alian","given":"Osama"},{"family":"Winters","given":"Andrew D."},{"family":"Ahmad","given":"Madison M."},{"family":"Burrell","given":"Mikayla J. E."},{"family":"Soini","given":"Helena A."},{"family":"Novotny","given":"Milos V."},{"family":"Ketterson","given":"Ellen D."},{"family":"Theis","given":"Kevin R."}],"issued":{"date-parts":[["2019",10,16]]}}}],"schema":"https://github.com/citation-style-language/schema/raw/master/csl-citation.json"} </w:instrText>
      </w:r>
      <w:r w:rsidR="00FF64D5">
        <w:rPr>
          <w:rFonts w:cs="Calibri"/>
        </w:rPr>
        <w:fldChar w:fldCharType="separate"/>
      </w:r>
      <w:r w:rsidR="004615C9">
        <w:rPr>
          <w:rFonts w:cs="Calibri"/>
          <w:noProof/>
        </w:rPr>
        <w:t>(1)</w:t>
      </w:r>
      <w:r w:rsidR="00FF64D5">
        <w:rPr>
          <w:rFonts w:cs="Calibri"/>
        </w:rPr>
        <w:fldChar w:fldCharType="end"/>
      </w:r>
      <w:r w:rsidR="00FF64D5" w:rsidRPr="00FF64D5">
        <w:rPr>
          <w:rFonts w:cs="Calibri"/>
        </w:rPr>
        <w:t>.</w:t>
      </w:r>
      <w:r w:rsidR="00FF64D5">
        <w:rPr>
          <w:rFonts w:cs="Calibri"/>
        </w:rPr>
        <w:t xml:space="preserve"> We amplified bacterial DNA using nested PCR as described previously </w:t>
      </w:r>
      <w:r w:rsidR="00FF64D5">
        <w:rPr>
          <w:rFonts w:cs="Calibri"/>
        </w:rPr>
        <w:fldChar w:fldCharType="begin"/>
      </w:r>
      <w:r w:rsidR="004615C9">
        <w:rPr>
          <w:rFonts w:cs="Calibri"/>
        </w:rPr>
        <w:instrText xml:space="preserve"> ADDIN ZOTERO_ITEM CSL_CITATION {"citationID":"q7v6sIPJ","properties":{"formattedCitation":"(2)","plainCitation":"(2)","noteIndex":0},"citationItems":[{"id":55,"uris":["http://zotero.org/users/local/59g02Zmo/items/PDYWTBDS"],"itemData":{"id":55,"type":"article-journal","abstract":"IntroductionAvian preen oil, secreted by the uropygial gland, is an important source of volatile compounds that convey information about the sender’s identity and quality, making preen oil useful for the recognition and assessment of potential mates and rivals. Although intrinsic factors such as hormone levels, genetic background, and diet can affect preen oil volatile compound composition, many of these compounds are not the products of the animal’s own metabolic processes, but rather those of odor-producing symbiotic microbes. Social behavior affects the composition of uropygial microbial communities, as physical contact results in microbe sharing. We experimentally manipulated social interactions in captive dark-eyed juncos (Junco hyemalis) to assess the relative influence of social interactions, subspecies, and sex on uropygial gland microbial composition and the resulting preen oil odor profiles.MethodsWe captured 24 birds at Mountain Lake Biological Station in Virginia, USA, including birds from two seasonally sympatric subspecies – one resident, one migratory. We housed them in an outdoor aviary in three phases of social configurations: first in same-sex, same-subspecies flocks, then in male-female pairs, and finally in the original flocks. Using samples taken every four days of the experiment, we characterized their uropygial gland microbiome through 16S rRNA gene sequencing and their preen oil volatile compounds via GC-MS.ResultsWe predicted that if social environment was the primary driver of uropygial gland microbiome composition, and if microbiome composition in turn affected preen oil volatile profiles, then birds housed together would become more similar over time. Our results did not support this hypothesis, instead showing that sex and subspecies were stronger predictors of microbiome composition. We observed changes in volatile compounds after the birds had been housed in pairs, which disappeared after they were moved back into flocks, suggesting that hormonal changes related to breeding condition were the most important factor in these patterns.DiscussionAlthough early life social environment of nestlings and long-term social relationships have been shown to be important in shaping uropygial gland microbial communities, our study suggests that shorter-term changes in social environment do not have a strong effect on uropygial microbiomes and the resulting preen oil volatile compounds.","container-title":"Frontiers in Ecology and Evolution","ISSN":"2296-701X","journalAbbreviation":"Frontiers in Ecology and Evolution","title":"Effects of short-term experimental manipulation of captive social environment on uropygial gland microbiome and preen oil volatile composition","URL":"https://www.frontiersin.org/articles/10.3389/fevo.2022.1027399","volume":"10","author":[{"family":"Whittaker","given":"Danielle J."},{"family":"Atyam","given":"Amruth"},{"family":"Burroughs","given":"Nathan A."},{"family":"Greenberg","given":"Jonathan M."},{"family":"Hagey","given":"Travis J."},{"family":"Novotny","given":"Milos V."},{"family":"Soini","given":"Helena A."},{"family":"Theis","given":"Kevin R."},{"family":"Van Laar","given":"Tricia A."},{"family":"Slade","given":"Joel W. G."}],"issued":{"date-parts":[["2023"]]}}}],"schema":"https://github.com/citation-style-language/schema/raw/master/csl-citation.json"} </w:instrText>
      </w:r>
      <w:r w:rsidR="00FF64D5">
        <w:rPr>
          <w:rFonts w:cs="Calibri"/>
        </w:rPr>
        <w:fldChar w:fldCharType="separate"/>
      </w:r>
      <w:r w:rsidR="004615C9">
        <w:rPr>
          <w:rFonts w:cs="Calibri"/>
          <w:noProof/>
        </w:rPr>
        <w:t>(2)</w:t>
      </w:r>
      <w:r w:rsidR="00FF64D5">
        <w:rPr>
          <w:rFonts w:cs="Calibri"/>
        </w:rPr>
        <w:fldChar w:fldCharType="end"/>
      </w:r>
      <w:r w:rsidR="00FF64D5">
        <w:rPr>
          <w:rFonts w:cs="Calibri"/>
        </w:rPr>
        <w:t>. The amplified V4 region of the 16S rRNA</w:t>
      </w:r>
      <w:r w:rsidR="00CF0707">
        <w:rPr>
          <w:rFonts w:cs="Calibri"/>
        </w:rPr>
        <w:t xml:space="preserve"> gene</w:t>
      </w:r>
      <w:r w:rsidR="00FF64D5">
        <w:rPr>
          <w:rFonts w:cs="Calibri"/>
        </w:rPr>
        <w:t xml:space="preserve"> </w:t>
      </w:r>
      <w:r w:rsidR="00FF3822">
        <w:rPr>
          <w:rFonts w:cs="Calibri"/>
        </w:rPr>
        <w:t xml:space="preserve">was prepared using the V2 500 cycle </w:t>
      </w:r>
      <w:proofErr w:type="spellStart"/>
      <w:r w:rsidR="00FF3822">
        <w:rPr>
          <w:rFonts w:cs="Calibri"/>
        </w:rPr>
        <w:t>MiSeq</w:t>
      </w:r>
      <w:proofErr w:type="spellEnd"/>
      <w:r w:rsidR="00FF3822">
        <w:rPr>
          <w:rFonts w:cs="Calibri"/>
        </w:rPr>
        <w:t xml:space="preserve"> Reagent Kit (Illumina MS102-2003) and sequenced on the Illumina </w:t>
      </w:r>
      <w:proofErr w:type="spellStart"/>
      <w:r w:rsidR="00FF3822">
        <w:rPr>
          <w:rFonts w:cs="Calibri"/>
        </w:rPr>
        <w:t>MiSeq</w:t>
      </w:r>
      <w:proofErr w:type="spellEnd"/>
      <w:r w:rsidR="00FF3822">
        <w:rPr>
          <w:rFonts w:cs="Calibri"/>
        </w:rPr>
        <w:t xml:space="preserve"> platform by </w:t>
      </w:r>
      <w:del w:id="5" w:author="Tricia Van Laar" w:date="2024-07-16T09:14:00Z">
        <w:r w:rsidR="00FF3822" w:rsidDel="000656D3">
          <w:rPr>
            <w:rFonts w:cs="Calibri"/>
          </w:rPr>
          <w:delText xml:space="preserve">the </w:delText>
        </w:r>
      </w:del>
      <w:r w:rsidR="00FF3822">
        <w:rPr>
          <w:rFonts w:cs="Calibri"/>
        </w:rPr>
        <w:t>Michigan State University Research Technology Support Facility’s Genomics Core generating 2 x 250 bp reads.</w:t>
      </w:r>
    </w:p>
    <w:p w14:paraId="79EDB7F5" w14:textId="05D4DCD5" w:rsidR="00D71E1A" w:rsidRDefault="00CF0707" w:rsidP="003D048F">
      <w:pPr>
        <w:spacing w:after="0" w:line="480" w:lineRule="auto"/>
        <w:ind w:firstLine="360"/>
        <w:rPr>
          <w:rFonts w:cs="Calibri"/>
        </w:rPr>
      </w:pPr>
      <w:r>
        <w:rPr>
          <w:rFonts w:cs="Calibri"/>
        </w:rPr>
        <w:t>A</w:t>
      </w:r>
      <w:r w:rsidR="001A7381">
        <w:rPr>
          <w:rFonts w:cs="Calibri"/>
        </w:rPr>
        <w:t>nalyses were performed using R Statistical Software v4.3.3</w:t>
      </w:r>
      <w:r w:rsidR="00C756EB">
        <w:rPr>
          <w:rFonts w:cs="Calibri"/>
        </w:rPr>
        <w:t xml:space="preserve"> </w:t>
      </w:r>
      <w:r w:rsidR="00C756EB">
        <w:rPr>
          <w:rFonts w:cs="Calibri"/>
        </w:rPr>
        <w:fldChar w:fldCharType="begin"/>
      </w:r>
      <w:r w:rsidR="00C756EB">
        <w:rPr>
          <w:rFonts w:cs="Calibri"/>
        </w:rPr>
        <w:instrText xml:space="preserve"> ADDIN ZOTERO_ITEM CSL_CITATION {"citationID":"nEYPvzi3","properties":{"formattedCitation":"(3)","plainCitation":"(3)","noteIndex":0},"citationItems":[{"id":466,"uris":["http://zotero.org/users/local/59g02Zmo/items/TJIN79H2"],"itemData":{"id":466,"type":"software","event-place":"Vienna, Austria","publisher":"R Foundation for Statistical Computing","publisher-place":"Vienna, Austria","title":"R: A Language and Environment for Statistical Computing","URL":"https://www.R-project.org/","author":[{"literal":"R Core Team"}],"issued":{"date-parts":[["2024"]]}}}],"schema":"https://github.com/citation-style-language/schema/raw/master/csl-citation.json"} </w:instrText>
      </w:r>
      <w:r w:rsidR="00C756EB">
        <w:rPr>
          <w:rFonts w:cs="Calibri"/>
        </w:rPr>
        <w:fldChar w:fldCharType="separate"/>
      </w:r>
      <w:r w:rsidR="00C756EB">
        <w:rPr>
          <w:rFonts w:cs="Calibri"/>
          <w:noProof/>
        </w:rPr>
        <w:t>(3)</w:t>
      </w:r>
      <w:r w:rsidR="00C756EB">
        <w:rPr>
          <w:rFonts w:cs="Calibri"/>
        </w:rPr>
        <w:fldChar w:fldCharType="end"/>
      </w:r>
      <w:r w:rsidR="001A7381">
        <w:rPr>
          <w:rFonts w:cs="Calibri"/>
        </w:rPr>
        <w:t xml:space="preserve">. </w:t>
      </w:r>
      <w:r w:rsidR="00D71E1A">
        <w:rPr>
          <w:rFonts w:cs="Calibri"/>
        </w:rPr>
        <w:t xml:space="preserve">We used DADA2 v1.30.0 </w:t>
      </w:r>
      <w:r w:rsidR="00D71E1A">
        <w:rPr>
          <w:rFonts w:cs="Calibri"/>
        </w:rPr>
        <w:fldChar w:fldCharType="begin"/>
      </w:r>
      <w:r w:rsidR="00C756EB">
        <w:rPr>
          <w:rFonts w:cs="Calibri"/>
        </w:rPr>
        <w:instrText xml:space="preserve"> ADDIN ZOTERO_ITEM CSL_CITATION {"citationID":"jWKTLrKa","properties":{"formattedCitation":"(4)","plainCitation":"(4)","noteIndex":0},"citationItems":[{"id":204,"uris":["http://zotero.org/users/local/59g02Zmo/items/AQIQUECF"],"itemData":{"id":204,"type":"article-journal","abstract":"DADA2 is an open-source software package that denoises and removes sequencing errors from Illumina amplicon sequence data to distinguish microbial sample sequences differing by as little as a single nucleotide.","container-title":"Nature Methods","DOI":"10.1038/nmeth.3869","ISSN":"1548-7105","issue":"7","journalAbbreviation":"Nature Methods","page":"581-583","title":"DADA2: High-resolution sample inference from Illumina amplicon data","volume":"13","author":[{"family":"Callahan","given":"Benjamin J"},{"family":"McMurdie","given":"Paul J"},{"family":"Rosen","given":"Michael J"},{"family":"Han","given":"Andrew W"},{"family":"Johnson","given":"Amy Jo A"},{"family":"Holmes","given":"Susan P"}],"issued":{"date-parts":[["2016",7,1]]}}}],"schema":"https://github.com/citation-style-language/schema/raw/master/csl-citation.json"} </w:instrText>
      </w:r>
      <w:r w:rsidR="00D71E1A">
        <w:rPr>
          <w:rFonts w:cs="Calibri"/>
        </w:rPr>
        <w:fldChar w:fldCharType="separate"/>
      </w:r>
      <w:r w:rsidR="00C756EB">
        <w:rPr>
          <w:rFonts w:cs="Calibri"/>
          <w:noProof/>
        </w:rPr>
        <w:t>(4)</w:t>
      </w:r>
      <w:r w:rsidR="00D71E1A">
        <w:rPr>
          <w:rFonts w:cs="Calibri"/>
        </w:rPr>
        <w:fldChar w:fldCharType="end"/>
      </w:r>
      <w:r w:rsidR="00D71E1A">
        <w:rPr>
          <w:rFonts w:cs="Calibri"/>
        </w:rPr>
        <w:t xml:space="preserve"> to process sequencing reads. </w:t>
      </w:r>
      <w:ins w:id="6" w:author="Tricia Van Laar" w:date="2024-07-16T09:14:00Z">
        <w:r w:rsidR="000656D3">
          <w:rPr>
            <w:rFonts w:cs="Calibri"/>
          </w:rPr>
          <w:t xml:space="preserve">Default parameters for DADA2 except </w:t>
        </w:r>
      </w:ins>
      <w:del w:id="7" w:author="Tricia Van Laar" w:date="2024-07-16T09:14:00Z">
        <w:r w:rsidR="001968F9" w:rsidDel="000656D3">
          <w:rPr>
            <w:rFonts w:cs="Calibri"/>
          </w:rPr>
          <w:delText>F</w:delText>
        </w:r>
        <w:r w:rsidR="00D71E1A" w:rsidDel="000656D3">
          <w:rPr>
            <w:rFonts w:cs="Calibri"/>
          </w:rPr>
          <w:delText xml:space="preserve">orward and reverse </w:delText>
        </w:r>
      </w:del>
      <w:r w:rsidR="00D71E1A">
        <w:rPr>
          <w:rFonts w:cs="Calibri"/>
        </w:rPr>
        <w:t xml:space="preserve">reads were </w:t>
      </w:r>
      <w:r w:rsidR="00D71E1A">
        <w:rPr>
          <w:rFonts w:cs="Calibri"/>
        </w:rPr>
        <w:lastRenderedPageBreak/>
        <w:t>trimmed 10bp at the 5’ end and truncated at 240bp</w:t>
      </w:r>
      <w:ins w:id="8" w:author="Tricia Van Laar" w:date="2024-07-16T09:14:00Z">
        <w:r w:rsidR="000656D3">
          <w:rPr>
            <w:rFonts w:cs="Calibri"/>
          </w:rPr>
          <w:t xml:space="preserve"> (F)</w:t>
        </w:r>
      </w:ins>
      <w:r w:rsidR="00D71E1A">
        <w:rPr>
          <w:rFonts w:cs="Calibri"/>
        </w:rPr>
        <w:t xml:space="preserve"> and 200bp</w:t>
      </w:r>
      <w:ins w:id="9" w:author="Tricia Van Laar" w:date="2024-07-16T09:14:00Z">
        <w:r w:rsidR="000656D3">
          <w:rPr>
            <w:rFonts w:cs="Calibri"/>
          </w:rPr>
          <w:t xml:space="preserve"> </w:t>
        </w:r>
      </w:ins>
      <w:ins w:id="10" w:author="Tricia Van Laar" w:date="2024-07-16T09:15:00Z">
        <w:r w:rsidR="000656D3">
          <w:rPr>
            <w:rFonts w:cs="Calibri"/>
          </w:rPr>
          <w:t>(R)</w:t>
        </w:r>
      </w:ins>
      <w:r w:rsidR="00D71E1A">
        <w:rPr>
          <w:rFonts w:cs="Calibri"/>
        </w:rPr>
        <w:t xml:space="preserve"> at the 3’ end</w:t>
      </w:r>
      <w:del w:id="11" w:author="Tricia Van Laar" w:date="2024-07-16T09:15:00Z">
        <w:r w:rsidR="00D71E1A" w:rsidDel="000656D3">
          <w:rPr>
            <w:rFonts w:cs="Calibri"/>
          </w:rPr>
          <w:delText xml:space="preserve"> respectively</w:delText>
        </w:r>
      </w:del>
      <w:r w:rsidR="00D71E1A">
        <w:rPr>
          <w:rFonts w:cs="Calibri"/>
        </w:rPr>
        <w:t xml:space="preserve">. </w:t>
      </w:r>
      <w:r w:rsidR="001968F9">
        <w:rPr>
          <w:rFonts w:cs="Calibri"/>
        </w:rPr>
        <w:t>Paired</w:t>
      </w:r>
      <w:r w:rsidR="00D71E1A">
        <w:rPr>
          <w:rFonts w:cs="Calibri"/>
        </w:rPr>
        <w:t xml:space="preserve">-end reads were </w:t>
      </w:r>
      <w:proofErr w:type="gramStart"/>
      <w:r w:rsidR="00D71E1A">
        <w:rPr>
          <w:rFonts w:cs="Calibri"/>
        </w:rPr>
        <w:t>merged</w:t>
      </w:r>
      <w:proofErr w:type="gramEnd"/>
      <w:r w:rsidR="00D71E1A">
        <w:rPr>
          <w:rFonts w:cs="Calibri"/>
        </w:rPr>
        <w:t xml:space="preserve"> </w:t>
      </w:r>
      <w:r>
        <w:rPr>
          <w:rFonts w:cs="Calibri"/>
        </w:rPr>
        <w:t xml:space="preserve">and </w:t>
      </w:r>
      <w:r w:rsidR="00D71E1A">
        <w:rPr>
          <w:rFonts w:cs="Calibri"/>
        </w:rPr>
        <w:t>chimeric sequences</w:t>
      </w:r>
      <w:r>
        <w:rPr>
          <w:rFonts w:cs="Calibri"/>
        </w:rPr>
        <w:t xml:space="preserve"> were removed</w:t>
      </w:r>
      <w:r w:rsidR="00D71E1A">
        <w:rPr>
          <w:rFonts w:cs="Calibri"/>
        </w:rPr>
        <w:t xml:space="preserve">. Table 1 tracks </w:t>
      </w:r>
      <w:proofErr w:type="gramStart"/>
      <w:r w:rsidR="00D71E1A">
        <w:rPr>
          <w:rFonts w:cs="Calibri"/>
        </w:rPr>
        <w:t>reads</w:t>
      </w:r>
      <w:proofErr w:type="gramEnd"/>
      <w:r w:rsidR="00D71E1A">
        <w:rPr>
          <w:rFonts w:cs="Calibri"/>
        </w:rPr>
        <w:t xml:space="preserve"> through the DADA2 pipeline. We assigned taxonomy using the SILVA 138.1 data set with species information </w:t>
      </w:r>
      <w:r w:rsidR="009F1506">
        <w:rPr>
          <w:rFonts w:cs="Calibri"/>
        </w:rPr>
        <w:fldChar w:fldCharType="begin"/>
      </w:r>
      <w:r w:rsidR="00C756EB">
        <w:rPr>
          <w:rFonts w:cs="Calibri"/>
        </w:rPr>
        <w:instrText xml:space="preserve"> ADDIN ZOTERO_ITEM CSL_CITATION {"citationID":"AcrRjacg","properties":{"formattedCitation":"(5)","plainCitation":"(5)","noteIndex":0},"citationItems":[{"id":237,"uris":["http://zotero.org/users/local/59g02Zmo/items/LVFWIY8B"],"itemData":{"id":237,"type":"dataset","DOI":"10.5281/zenodo.4587955","publisher":"Zenodo","title":"Silva 138.1 prokaryotic SSU taxonomic training data formatted for DADA2 [Data set]","author":[{"family":"McLaren","given":"Michael R."},{"family":"Callahan","given":"Benjamin J"}],"issued":{"date-parts":[["2021",3,7]]}}}],"schema":"https://github.com/citation-style-language/schema/raw/master/csl-citation.json"} </w:instrText>
      </w:r>
      <w:r w:rsidR="009F1506">
        <w:rPr>
          <w:rFonts w:cs="Calibri"/>
        </w:rPr>
        <w:fldChar w:fldCharType="separate"/>
      </w:r>
      <w:r w:rsidR="00C756EB">
        <w:rPr>
          <w:rFonts w:cs="Calibri"/>
          <w:noProof/>
        </w:rPr>
        <w:t>(5)</w:t>
      </w:r>
      <w:r w:rsidR="009F1506">
        <w:rPr>
          <w:rFonts w:cs="Calibri"/>
        </w:rPr>
        <w:fldChar w:fldCharType="end"/>
      </w:r>
      <w:r w:rsidR="00D71E1A">
        <w:rPr>
          <w:rFonts w:cs="Calibri"/>
        </w:rPr>
        <w:t>.</w:t>
      </w:r>
      <w:r w:rsidR="001A7381">
        <w:rPr>
          <w:rFonts w:cs="Calibri"/>
        </w:rPr>
        <w:t xml:space="preserve"> </w:t>
      </w:r>
      <w:r w:rsidR="002804EF">
        <w:rPr>
          <w:rFonts w:cs="Calibri"/>
        </w:rPr>
        <w:t xml:space="preserve">Contaminating sequences from blank and water extractions were removed using </w:t>
      </w:r>
      <w:proofErr w:type="spellStart"/>
      <w:r w:rsidR="002804EF">
        <w:rPr>
          <w:rFonts w:cs="Calibri"/>
        </w:rPr>
        <w:t>decontam</w:t>
      </w:r>
      <w:proofErr w:type="spellEnd"/>
      <w:r w:rsidR="002804EF">
        <w:rPr>
          <w:rFonts w:cs="Calibri"/>
        </w:rPr>
        <w:t xml:space="preserve"> v1.22.0 </w:t>
      </w:r>
      <w:r w:rsidR="002E3E93">
        <w:rPr>
          <w:rFonts w:cs="Calibri"/>
        </w:rPr>
        <w:fldChar w:fldCharType="begin"/>
      </w:r>
      <w:r w:rsidR="002E3E93">
        <w:rPr>
          <w:rFonts w:cs="Calibri"/>
        </w:rPr>
        <w:instrText xml:space="preserve"> ADDIN ZOTERO_ITEM CSL_CITATION {"citationID":"pmzfxmOb","properties":{"formattedCitation":"(6)","plainCitation":"(6)","noteIndex":0},"citationItems":[{"id":471,"uris":["http://zotero.org/users/local/59g02Zmo/items/B8P5QL6Q"],"itemData":{"id":471,"type":"article-journal","abstract":"The accuracy of microbial community surveys based on marker-gene and metagenomic sequencing (MGS) suffers from the presence of contaminants—DNA sequences not truly present in the sample. Contaminants come from various sources, including reagents. Appropriate laboratory practices can reduce contamination, but do not eliminate it. Here we introduce decontam (https://github.com/benjjneb/decontam), an open-source R package that implements a statistical classification procedure that identifies contaminants in MGS data based on two widely reproduced patterns: contaminants appear at higher frequencies in low-concentration samples and are often found in negative controls.","container-title":"Microbiome","DOI":"10.1186/s40168-018-0605-2","ISSN":"2049-2618","issue":"1","journalAbbreviation":"Microbiome","page":"226","title":"Simple statistical identification and removal of contaminant sequences in marker-gene and metagenomics data","volume":"6","author":[{"family":"Davis","given":"Nicole M."},{"family":"Proctor","given":"Diana M."},{"family":"Holmes","given":"Susan P."},{"family":"Relman","given":"David A."},{"family":"Callahan","given":"Benjamin J."}],"issued":{"date-parts":[["2018",12,17]]}}}],"schema":"https://github.com/citation-style-language/schema/raw/master/csl-citation.json"} </w:instrText>
      </w:r>
      <w:r w:rsidR="002E3E93">
        <w:rPr>
          <w:rFonts w:cs="Calibri"/>
        </w:rPr>
        <w:fldChar w:fldCharType="separate"/>
      </w:r>
      <w:r w:rsidR="002E3E93">
        <w:rPr>
          <w:rFonts w:cs="Calibri"/>
          <w:noProof/>
        </w:rPr>
        <w:t>(6)</w:t>
      </w:r>
      <w:r w:rsidR="002E3E93">
        <w:rPr>
          <w:rFonts w:cs="Calibri"/>
        </w:rPr>
        <w:fldChar w:fldCharType="end"/>
      </w:r>
      <w:r w:rsidR="002804EF">
        <w:rPr>
          <w:rFonts w:cs="Calibri"/>
        </w:rPr>
        <w:t xml:space="preserve">. </w:t>
      </w:r>
      <w:r w:rsidR="001A7381">
        <w:rPr>
          <w:rFonts w:cs="Calibri"/>
        </w:rPr>
        <w:t xml:space="preserve">We used </w:t>
      </w:r>
      <w:proofErr w:type="spellStart"/>
      <w:r w:rsidR="001A7381">
        <w:rPr>
          <w:rFonts w:cs="Calibri"/>
        </w:rPr>
        <w:t>phyloseq</w:t>
      </w:r>
      <w:proofErr w:type="spellEnd"/>
      <w:r w:rsidR="001A7381">
        <w:rPr>
          <w:rFonts w:cs="Calibri"/>
        </w:rPr>
        <w:t xml:space="preserve"> v1.46.0 </w:t>
      </w:r>
      <w:r w:rsidR="001A7381">
        <w:rPr>
          <w:rFonts w:cs="Calibri"/>
        </w:rPr>
        <w:fldChar w:fldCharType="begin"/>
      </w:r>
      <w:r w:rsidR="002E3E93">
        <w:rPr>
          <w:rFonts w:cs="Calibri"/>
        </w:rPr>
        <w:instrText xml:space="preserve"> ADDIN ZOTERO_ITEM CSL_CITATION {"citationID":"1nBWSoby","properties":{"formattedCitation":"(7)","plainCitation":"(7)","noteIndex":0},"citationItems":[{"id":207,"uris":["http://zotero.org/users/local/59g02Zmo/items/J29S8C6L"],"itemData":{"id":207,"type":"article-journal","abstract":"Background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Bioconductor.","container-title":"PLOS ONE","DOI":"10.1371/journal.pone.0061217","issue":"4","journalAbbreviation":"PLOS ONE","note":"publisher: Public Library of Science","page":"e61217","title":"phyloseq: An R Package for Reproducible Interactive Analysis and Graphics of Microbiome Census Data","volume":"8","author":[{"family":"McMurdie","given":"Paul J."},{"family":"Holmes","given":"Susan"}],"issued":{"date-parts":[["2013",4,22]]}}}],"schema":"https://github.com/citation-style-language/schema/raw/master/csl-citation.json"} </w:instrText>
      </w:r>
      <w:r w:rsidR="001A7381">
        <w:rPr>
          <w:rFonts w:cs="Calibri"/>
        </w:rPr>
        <w:fldChar w:fldCharType="separate"/>
      </w:r>
      <w:r w:rsidR="002E3E93">
        <w:rPr>
          <w:rFonts w:cs="Calibri"/>
          <w:noProof/>
        </w:rPr>
        <w:t>(7)</w:t>
      </w:r>
      <w:r w:rsidR="001A7381">
        <w:rPr>
          <w:rFonts w:cs="Calibri"/>
        </w:rPr>
        <w:fldChar w:fldCharType="end"/>
      </w:r>
      <w:r w:rsidR="001A7381">
        <w:rPr>
          <w:rFonts w:cs="Calibri"/>
        </w:rPr>
        <w:t xml:space="preserve"> to analyze alpha</w:t>
      </w:r>
      <w:ins w:id="12" w:author="Tricia Van Laar" w:date="2024-07-16T09:15:00Z">
        <w:r w:rsidR="000656D3">
          <w:rPr>
            <w:rFonts w:cs="Calibri"/>
          </w:rPr>
          <w:t xml:space="preserve"> (</w:t>
        </w:r>
        <w:r w:rsidR="000656D3">
          <w:rPr>
            <w:rFonts w:cs="Calibri"/>
          </w:rPr>
          <w:t>Observed amplicon sequence variants (ASVs), Shannon diversity, and Simpson’s diversity index</w:t>
        </w:r>
        <w:r w:rsidR="000656D3">
          <w:rPr>
            <w:rFonts w:cs="Calibri"/>
          </w:rPr>
          <w:t>)</w:t>
        </w:r>
      </w:ins>
      <w:r w:rsidR="001A7381">
        <w:rPr>
          <w:rFonts w:cs="Calibri"/>
        </w:rPr>
        <w:t xml:space="preserve"> and beta diversity</w:t>
      </w:r>
      <w:ins w:id="13" w:author="Tricia Van Laar" w:date="2024-07-16T09:16:00Z">
        <w:r w:rsidR="000656D3">
          <w:rPr>
            <w:rFonts w:cs="Calibri"/>
          </w:rPr>
          <w:t xml:space="preserve"> (</w:t>
        </w:r>
        <w:r w:rsidR="000656D3">
          <w:rPr>
            <w:rFonts w:cs="Calibri"/>
          </w:rPr>
          <w:t>Bray-Curtis dissimilarity</w:t>
        </w:r>
        <w:r w:rsidR="000656D3">
          <w:rPr>
            <w:rFonts w:cs="Calibri"/>
          </w:rPr>
          <w:t>)</w:t>
        </w:r>
      </w:ins>
      <w:r w:rsidR="001A7381">
        <w:rPr>
          <w:rFonts w:cs="Calibri"/>
        </w:rPr>
        <w:t xml:space="preserve"> metrics. </w:t>
      </w:r>
      <w:del w:id="14" w:author="Tricia Van Laar" w:date="2024-07-16T09:16:00Z">
        <w:r w:rsidR="00C756EB" w:rsidDel="000656D3">
          <w:rPr>
            <w:rFonts w:cs="Calibri"/>
          </w:rPr>
          <w:delText>Finally, we</w:delText>
        </w:r>
      </w:del>
      <w:ins w:id="15" w:author="Tricia Van Laar" w:date="2024-07-16T09:16:00Z">
        <w:r w:rsidR="000656D3">
          <w:rPr>
            <w:rFonts w:cs="Calibri"/>
          </w:rPr>
          <w:t>We</w:t>
        </w:r>
      </w:ins>
      <w:r w:rsidR="00C756EB">
        <w:rPr>
          <w:rFonts w:cs="Calibri"/>
        </w:rPr>
        <w:t xml:space="preserve"> used vegan v2.6.6.1 </w:t>
      </w:r>
      <w:r w:rsidR="00C756EB">
        <w:rPr>
          <w:rFonts w:cs="Calibri"/>
        </w:rPr>
        <w:fldChar w:fldCharType="begin"/>
      </w:r>
      <w:r w:rsidR="002E3E93">
        <w:rPr>
          <w:rFonts w:cs="Calibri"/>
        </w:rPr>
        <w:instrText xml:space="preserve"> ADDIN ZOTERO_ITEM CSL_CITATION {"citationID":"L8Ga4JZC","properties":{"formattedCitation":"(8)","plainCitation":"(8)","noteIndex":0},"citationItems":[{"id":202,"uris":["http://zotero.org/users/local/59g02Zmo/items/LCRQEQBZ"],"itemData":{"id":202,"type":"software","title":"vegan: Community Ecology Package","URL":"https://CRAN.R-project.org/package=vegan","version":"2.6-6.1","author":[{"family":"Oksanen","given":"J"},{"family":"Simpson","given":"G"},{"family":"Kindt","given":"R"},{"family":"Legendre","given":"P"},{"family":"Michin","given":"P"},{"family":"O'Hara","given":"R"},{"family":"Solymos","given":"P"},{"family":"Stevens","given":"M"},{"family":"Szoecs","given":"E"},{"family":"Wagner","given":"H"},{"family":"Barbour","given":"M"},{"family":"Bedward","given":"M"},{"family":"Bolker","given":"B"},{"family":"Borcard","given":"D"},{"family":"Carvalho","given":"G"},{"family":"Chirico","given":"M"},{"family":"De Caceres","given":"M"},{"family":"Durand","given":"S"},{"family":"Evangelista","given":"H"},{"family":"FitzJohn","given":"R"},{"family":"Friendly","given":"M"},{"family":"Furneaux","given":"B"},{"family":"Hannigan","given":"G"},{"family":"Hill","given":"M"},{"family":"Lahti","given":"L"},{"family":"McGlinn","given":"D"},{"family":"Ouellette","given":"M"},{"family":"Ribeiro Cunha","given":"E"},{"family":"Smith","given":"T"},{"family":"Stier","given":"A"},{"family":"Ter Braak","given":"C"},{"family":"Weedon","given":"J"}],"issued":{"date-parts":[["2024"]]}}}],"schema":"https://github.com/citation-style-language/schema/raw/master/csl-citation.json"} </w:instrText>
      </w:r>
      <w:r w:rsidR="00C756EB">
        <w:rPr>
          <w:rFonts w:cs="Calibri"/>
        </w:rPr>
        <w:fldChar w:fldCharType="separate"/>
      </w:r>
      <w:r w:rsidR="002E3E93">
        <w:rPr>
          <w:rFonts w:cs="Calibri"/>
          <w:noProof/>
        </w:rPr>
        <w:t>(8)</w:t>
      </w:r>
      <w:r w:rsidR="00C756EB">
        <w:rPr>
          <w:rFonts w:cs="Calibri"/>
        </w:rPr>
        <w:fldChar w:fldCharType="end"/>
      </w:r>
      <w:r w:rsidR="00C756EB">
        <w:rPr>
          <w:rFonts w:cs="Calibri"/>
        </w:rPr>
        <w:t xml:space="preserve"> for statistical analyses and ggplot2 v3.5.1 </w:t>
      </w:r>
      <w:r w:rsidR="00137B06">
        <w:rPr>
          <w:rFonts w:cs="Calibri"/>
        </w:rPr>
        <w:fldChar w:fldCharType="begin"/>
      </w:r>
      <w:r w:rsidR="002E3E93">
        <w:rPr>
          <w:rFonts w:cs="Calibri"/>
        </w:rPr>
        <w:instrText xml:space="preserve"> ADDIN ZOTERO_ITEM CSL_CITATION {"citationID":"f2QwW600","properties":{"formattedCitation":"(9)","plainCitation":"(9)","noteIndex":0},"citationItems":[{"id":467,"uris":["http://zotero.org/users/local/59g02Zmo/items/WQ9PTRE3"],"itemData":{"id":467,"type":"book","collection-title":"Use R!","ISBN":"978-3-319-24277-4","license":"http://www.springer.com/tdm","note":"DOI: 10.1007/978-3-319-24277-4","publisher":"Springer-Verlag New York","source":"DOI.org (Crossref)","title":"ggplot2: Elegant Graphics for Data Analysis","URL":"https://ggplot2.tidyverse.org","author":[{"family":"Wickham","given":"Hadley"}],"accessed":{"date-parts":[["2024",5,27]]},"issued":{"date-parts":[["2016"]]}}}],"schema":"https://github.com/citation-style-language/schema/raw/master/csl-citation.json"} </w:instrText>
      </w:r>
      <w:r w:rsidR="00137B06">
        <w:rPr>
          <w:rFonts w:cs="Calibri"/>
        </w:rPr>
        <w:fldChar w:fldCharType="separate"/>
      </w:r>
      <w:r w:rsidR="002E3E93">
        <w:rPr>
          <w:rFonts w:cs="Calibri"/>
          <w:noProof/>
        </w:rPr>
        <w:t>(9)</w:t>
      </w:r>
      <w:r w:rsidR="00137B06">
        <w:rPr>
          <w:rFonts w:cs="Calibri"/>
        </w:rPr>
        <w:fldChar w:fldCharType="end"/>
      </w:r>
      <w:r w:rsidR="004615C9">
        <w:rPr>
          <w:rFonts w:cs="Calibri"/>
        </w:rPr>
        <w:t xml:space="preserve"> for generating figures</w:t>
      </w:r>
      <w:r w:rsidR="00137B06">
        <w:rPr>
          <w:rFonts w:cs="Calibri"/>
        </w:rPr>
        <w:t>.</w:t>
      </w:r>
      <w:r w:rsidR="001A7381">
        <w:rPr>
          <w:rFonts w:cs="Calibri"/>
        </w:rPr>
        <w:t xml:space="preserve"> </w:t>
      </w:r>
    </w:p>
    <w:p w14:paraId="67534C40" w14:textId="0F846C58" w:rsidR="006165E4" w:rsidRDefault="00CF0707" w:rsidP="003D048F">
      <w:pPr>
        <w:spacing w:after="0" w:line="480" w:lineRule="auto"/>
        <w:ind w:firstLine="360"/>
        <w:rPr>
          <w:rFonts w:cs="Calibri"/>
        </w:rPr>
      </w:pPr>
      <w:r>
        <w:rPr>
          <w:rFonts w:cs="Calibri"/>
        </w:rPr>
        <w:t>A</w:t>
      </w:r>
      <w:r w:rsidR="006165E4">
        <w:rPr>
          <w:rFonts w:cs="Calibri"/>
        </w:rPr>
        <w:t xml:space="preserve"> column chart </w:t>
      </w:r>
      <w:r>
        <w:rPr>
          <w:rFonts w:cs="Calibri"/>
        </w:rPr>
        <w:t>comparing</w:t>
      </w:r>
      <w:r w:rsidR="006165E4">
        <w:rPr>
          <w:rFonts w:cs="Calibri"/>
        </w:rPr>
        <w:t xml:space="preserve"> relative order abundance between </w:t>
      </w:r>
      <w:del w:id="16" w:author="Tricia Van Laar" w:date="2024-07-16T09:16:00Z">
        <w:r w:rsidR="006165E4" w:rsidDel="000656D3">
          <w:rPr>
            <w:rFonts w:cs="Calibri"/>
          </w:rPr>
          <w:delText xml:space="preserve">the </w:delText>
        </w:r>
      </w:del>
      <w:r w:rsidR="006165E4">
        <w:rPr>
          <w:rFonts w:cs="Calibri"/>
        </w:rPr>
        <w:t xml:space="preserve">preen oil and cloaca </w:t>
      </w:r>
      <w:r>
        <w:rPr>
          <w:rFonts w:cs="Calibri"/>
        </w:rPr>
        <w:t>showed</w:t>
      </w:r>
      <w:r w:rsidR="00411516">
        <w:rPr>
          <w:rFonts w:cs="Calibri"/>
        </w:rPr>
        <w:t xml:space="preserve"> no noticeable differences (Fig. 1A). </w:t>
      </w:r>
      <w:del w:id="17" w:author="Tricia Van Laar" w:date="2024-07-16T09:16:00Z">
        <w:r w:rsidR="00411516" w:rsidDel="000656D3">
          <w:rPr>
            <w:rFonts w:cs="Calibri"/>
          </w:rPr>
          <w:delText>This was confirmed by the</w:delText>
        </w:r>
      </w:del>
      <w:ins w:id="18" w:author="Tricia Van Laar" w:date="2024-07-16T09:16:00Z">
        <w:r w:rsidR="000656D3">
          <w:rPr>
            <w:rFonts w:cs="Calibri"/>
          </w:rPr>
          <w:t>The</w:t>
        </w:r>
      </w:ins>
      <w:r w:rsidR="00411516">
        <w:rPr>
          <w:rFonts w:cs="Calibri"/>
        </w:rPr>
        <w:t xml:space="preserve"> Similarity Percentages function (simper) </w:t>
      </w:r>
      <w:del w:id="19" w:author="Tricia Van Laar" w:date="2024-07-16T09:16:00Z">
        <w:r w:rsidR="00411516" w:rsidDel="000656D3">
          <w:rPr>
            <w:rFonts w:cs="Calibri"/>
          </w:rPr>
          <w:delText xml:space="preserve">in vegan which </w:delText>
        </w:r>
      </w:del>
      <w:r w:rsidR="00411516">
        <w:rPr>
          <w:rFonts w:cs="Calibri"/>
        </w:rPr>
        <w:t xml:space="preserve">did not identify any </w:t>
      </w:r>
      <w:r w:rsidR="002804EF">
        <w:rPr>
          <w:rFonts w:cs="Calibri"/>
        </w:rPr>
        <w:t xml:space="preserve">statistically </w:t>
      </w:r>
      <w:r w:rsidR="00411516">
        <w:rPr>
          <w:rFonts w:cs="Calibri"/>
        </w:rPr>
        <w:t>significantly different</w:t>
      </w:r>
      <w:r w:rsidR="002804EF">
        <w:rPr>
          <w:rFonts w:cs="Calibri"/>
        </w:rPr>
        <w:t xml:space="preserve"> taxa</w:t>
      </w:r>
      <w:r w:rsidR="00411516">
        <w:rPr>
          <w:rFonts w:cs="Calibri"/>
        </w:rPr>
        <w:t xml:space="preserve"> in preen oil </w:t>
      </w:r>
      <w:del w:id="20" w:author="Tricia Van Laar" w:date="2024-07-16T09:17:00Z">
        <w:r w:rsidR="00411516" w:rsidDel="000656D3">
          <w:rPr>
            <w:rFonts w:cs="Calibri"/>
          </w:rPr>
          <w:delText xml:space="preserve">when </w:delText>
        </w:r>
      </w:del>
      <w:r w:rsidR="00411516">
        <w:rPr>
          <w:rFonts w:cs="Calibri"/>
        </w:rPr>
        <w:t xml:space="preserve">compared to cloaca. </w:t>
      </w:r>
      <w:del w:id="21" w:author="Tricia Van Laar" w:date="2024-07-16T09:16:00Z">
        <w:r w:rsidR="00411516" w:rsidDel="000656D3">
          <w:rPr>
            <w:rFonts w:cs="Calibri"/>
          </w:rPr>
          <w:delText xml:space="preserve">Observed </w:delText>
        </w:r>
        <w:r w:rsidR="002804EF" w:rsidDel="000656D3">
          <w:rPr>
            <w:rFonts w:cs="Calibri"/>
          </w:rPr>
          <w:delText>amplicon sequence variants</w:delText>
        </w:r>
        <w:r w:rsidR="00411516" w:rsidDel="000656D3">
          <w:rPr>
            <w:rFonts w:cs="Calibri"/>
          </w:rPr>
          <w:delText xml:space="preserve"> (ASVs), Shannon </w:delText>
        </w:r>
        <w:r w:rsidR="002804EF" w:rsidDel="000656D3">
          <w:rPr>
            <w:rFonts w:cs="Calibri"/>
          </w:rPr>
          <w:delText>d</w:delText>
        </w:r>
        <w:r w:rsidR="00411516" w:rsidDel="000656D3">
          <w:rPr>
            <w:rFonts w:cs="Calibri"/>
          </w:rPr>
          <w:delText>iversity, and Simpson</w:delText>
        </w:r>
        <w:r w:rsidR="002804EF" w:rsidDel="000656D3">
          <w:rPr>
            <w:rFonts w:cs="Calibri"/>
          </w:rPr>
          <w:delText>’s</w:delText>
        </w:r>
        <w:r w:rsidR="00411516" w:rsidDel="000656D3">
          <w:rPr>
            <w:rFonts w:cs="Calibri"/>
          </w:rPr>
          <w:delText xml:space="preserve"> </w:delText>
        </w:r>
        <w:r w:rsidR="002804EF" w:rsidDel="000656D3">
          <w:rPr>
            <w:rFonts w:cs="Calibri"/>
          </w:rPr>
          <w:delText>d</w:delText>
        </w:r>
        <w:r w:rsidR="00411516" w:rsidDel="000656D3">
          <w:rPr>
            <w:rFonts w:cs="Calibri"/>
          </w:rPr>
          <w:delText>iversity</w:delText>
        </w:r>
        <w:r w:rsidR="002804EF" w:rsidDel="000656D3">
          <w:rPr>
            <w:rFonts w:cs="Calibri"/>
          </w:rPr>
          <w:delText xml:space="preserve"> index</w:delText>
        </w:r>
        <w:r w:rsidR="00411516" w:rsidDel="000656D3">
          <w:rPr>
            <w:rFonts w:cs="Calibri"/>
          </w:rPr>
          <w:delText>,</w:delText>
        </w:r>
      </w:del>
      <w:ins w:id="22" w:author="Tricia Van Laar" w:date="2024-07-16T09:16:00Z">
        <w:r w:rsidR="000656D3">
          <w:rPr>
            <w:rFonts w:cs="Calibri"/>
          </w:rPr>
          <w:t>Alpha diversity analysis</w:t>
        </w:r>
      </w:ins>
      <w:r w:rsidR="00411516">
        <w:rPr>
          <w:rFonts w:cs="Calibri"/>
        </w:rPr>
        <w:t xml:space="preserve"> showed that the preen oil community was less diverse than that of the cloaca, </w:t>
      </w:r>
      <w:del w:id="23" w:author="Tricia Van Laar" w:date="2024-07-16T09:17:00Z">
        <w:r w:rsidR="00411516" w:rsidDel="000656D3">
          <w:rPr>
            <w:rFonts w:cs="Calibri"/>
          </w:rPr>
          <w:delText>but the data were not significant</w:delText>
        </w:r>
      </w:del>
      <w:ins w:id="24" w:author="Tricia Van Laar" w:date="2024-07-16T09:17:00Z">
        <w:r w:rsidR="000656D3">
          <w:rPr>
            <w:rFonts w:cs="Calibri"/>
          </w:rPr>
          <w:t>though not significantly</w:t>
        </w:r>
      </w:ins>
      <w:r w:rsidR="00411516">
        <w:rPr>
          <w:rFonts w:cs="Calibri"/>
        </w:rPr>
        <w:t xml:space="preserve"> (Fig. 1B). </w:t>
      </w:r>
      <w:r>
        <w:rPr>
          <w:rFonts w:cs="Calibri"/>
        </w:rPr>
        <w:t>W</w:t>
      </w:r>
      <w:r w:rsidR="00411516">
        <w:rPr>
          <w:rFonts w:cs="Calibri"/>
        </w:rPr>
        <w:t xml:space="preserve">e saw no significant difference in Bray-Curtis dissimilarity between the preen oil and cloaca communities (Fig. 1C). </w:t>
      </w:r>
    </w:p>
    <w:p w14:paraId="232A8020"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t>Data availability statement</w:t>
      </w:r>
    </w:p>
    <w:p w14:paraId="082CA2B7" w14:textId="46486B81" w:rsidR="00035492" w:rsidRPr="00372F44" w:rsidRDefault="00CA1467" w:rsidP="001968F9">
      <w:pPr>
        <w:spacing w:after="0" w:line="480" w:lineRule="auto"/>
        <w:rPr>
          <w:rFonts w:ascii="Aptos Narrow" w:eastAsia="Times New Roman" w:hAnsi="Aptos Narrow"/>
          <w:color w:val="000000"/>
          <w:sz w:val="24"/>
          <w:szCs w:val="24"/>
        </w:rPr>
      </w:pPr>
      <w:r>
        <w:rPr>
          <w:rFonts w:cs="Calibri"/>
          <w:color w:val="000000"/>
        </w:rPr>
        <w:t xml:space="preserve">The 16S </w:t>
      </w:r>
      <w:r w:rsidRPr="00372F44">
        <w:rPr>
          <w:rFonts w:cs="Calibri"/>
          <w:color w:val="000000"/>
        </w:rPr>
        <w:t xml:space="preserve">rRNA gene amplicon sequences have been deposited in the GenBank Sequence Read Archive (SRA) under the </w:t>
      </w:r>
      <w:proofErr w:type="spellStart"/>
      <w:r w:rsidRPr="00372F44">
        <w:rPr>
          <w:rFonts w:cs="Calibri"/>
          <w:color w:val="000000"/>
        </w:rPr>
        <w:t>BioProject</w:t>
      </w:r>
      <w:proofErr w:type="spellEnd"/>
      <w:r w:rsidRPr="00372F44">
        <w:rPr>
          <w:rFonts w:cs="Calibri"/>
          <w:color w:val="000000"/>
        </w:rPr>
        <w:t xml:space="preserve"> accession number </w:t>
      </w:r>
      <w:hyperlink r:id="rId9" w:history="1">
        <w:r w:rsidRPr="00FA2355">
          <w:rPr>
            <w:rStyle w:val="Hyperlink"/>
            <w:rFonts w:cs="Calibri"/>
          </w:rPr>
          <w:t>PRJNA1117373</w:t>
        </w:r>
      </w:hyperlink>
      <w:r w:rsidR="00372F44" w:rsidRPr="00372F44">
        <w:rPr>
          <w:rStyle w:val="accession"/>
          <w:rFonts w:cs="Calibri"/>
        </w:rPr>
        <w:t xml:space="preserve"> under the SRA accession numbers </w:t>
      </w:r>
      <w:hyperlink r:id="rId10" w:history="1">
        <w:r w:rsidR="00372F44" w:rsidRPr="00FA2355">
          <w:rPr>
            <w:rStyle w:val="Hyperlink"/>
            <w:rFonts w:eastAsia="Times New Roman" w:cs="Calibri"/>
          </w:rPr>
          <w:t>SRR29202434</w:t>
        </w:r>
      </w:hyperlink>
      <w:r w:rsidR="00372F44" w:rsidRPr="00372F44">
        <w:rPr>
          <w:rFonts w:eastAsia="Times New Roman" w:cs="Calibri"/>
          <w:color w:val="000000"/>
        </w:rPr>
        <w:t>-</w:t>
      </w:r>
      <w:r w:rsidR="00372F44" w:rsidRPr="00372F44">
        <w:rPr>
          <w:rFonts w:cs="Calibri"/>
          <w:color w:val="000000"/>
        </w:rPr>
        <w:t xml:space="preserve"> </w:t>
      </w:r>
      <w:hyperlink r:id="rId11" w:history="1">
        <w:r w:rsidR="00372F44" w:rsidRPr="00FA2355">
          <w:rPr>
            <w:rStyle w:val="Hyperlink"/>
            <w:rFonts w:eastAsia="Times New Roman" w:cs="Calibri"/>
          </w:rPr>
          <w:t>SRR29202455</w:t>
        </w:r>
      </w:hyperlink>
      <w:r>
        <w:rPr>
          <w:rStyle w:val="accession"/>
          <w:rFonts w:cs="Calibri"/>
        </w:rPr>
        <w:t>.</w:t>
      </w:r>
    </w:p>
    <w:p w14:paraId="336AE880" w14:textId="77777777" w:rsidR="00035492" w:rsidRPr="00AC3134" w:rsidRDefault="00035492" w:rsidP="00035492">
      <w:pPr>
        <w:pStyle w:val="NormalWeb"/>
        <w:spacing w:before="240" w:beforeAutospacing="0" w:after="240" w:afterAutospacing="0"/>
        <w:rPr>
          <w:rFonts w:ascii="Calibri" w:hAnsi="Calibri" w:cs="Calibri"/>
        </w:rPr>
      </w:pPr>
      <w:r w:rsidRPr="00AC3134">
        <w:rPr>
          <w:rFonts w:ascii="Calibri" w:hAnsi="Calibri" w:cs="Calibri"/>
          <w:b/>
          <w:bCs/>
          <w:color w:val="000000"/>
          <w:sz w:val="28"/>
          <w:szCs w:val="28"/>
        </w:rPr>
        <w:t>Acknowledgments</w:t>
      </w:r>
    </w:p>
    <w:p w14:paraId="05535350" w14:textId="3780F378" w:rsidR="003D048F" w:rsidRPr="00AC3134" w:rsidDel="000656D3" w:rsidRDefault="00AC3134" w:rsidP="00AC3134">
      <w:pPr>
        <w:pStyle w:val="NormalWeb"/>
        <w:spacing w:before="240" w:beforeAutospacing="0" w:after="240" w:afterAutospacing="0" w:line="480" w:lineRule="auto"/>
        <w:rPr>
          <w:del w:id="25" w:author="Tricia Van Laar" w:date="2024-07-16T09:17:00Z"/>
          <w:rFonts w:ascii="Calibri" w:hAnsi="Calibri" w:cs="Calibri"/>
          <w:i/>
          <w:iCs/>
          <w:color w:val="000000"/>
          <w:sz w:val="22"/>
          <w:szCs w:val="22"/>
        </w:rPr>
      </w:pPr>
      <w:r w:rsidRPr="00AC3134">
        <w:rPr>
          <w:rFonts w:ascii="Calibri" w:hAnsi="Calibri" w:cs="Calibri"/>
          <w:sz w:val="22"/>
          <w:szCs w:val="22"/>
        </w:rPr>
        <w:t>This work was supported by the BEACON Center for the Study of Evolution in Action (National Science Foundation DBI-0939454). We thank the University of Virginia, Mountain Lake Biological Station, and the Mountain Lake Lodge.</w:t>
      </w:r>
      <w:r>
        <w:t xml:space="preserve"> </w:t>
      </w:r>
    </w:p>
    <w:p w14:paraId="2CDF5C4C" w14:textId="77777777" w:rsidR="003D048F" w:rsidDel="000656D3" w:rsidRDefault="003D048F" w:rsidP="000656D3">
      <w:pPr>
        <w:pStyle w:val="NormalWeb"/>
        <w:spacing w:before="240" w:beforeAutospacing="0" w:after="240" w:afterAutospacing="0" w:line="480" w:lineRule="auto"/>
        <w:rPr>
          <w:del w:id="26" w:author="Tricia Van Laar" w:date="2024-07-16T09:17:00Z"/>
          <w:rFonts w:ascii="Calibri" w:hAnsi="Calibri" w:cs="Calibri"/>
          <w:i/>
          <w:iCs/>
          <w:color w:val="000000"/>
          <w:sz w:val="22"/>
          <w:szCs w:val="22"/>
        </w:rPr>
        <w:pPrChange w:id="27" w:author="Tricia Van Laar" w:date="2024-07-16T09:17:00Z">
          <w:pPr>
            <w:pStyle w:val="NormalWeb"/>
            <w:spacing w:before="240" w:beforeAutospacing="0" w:after="240" w:afterAutospacing="0"/>
          </w:pPr>
        </w:pPrChange>
      </w:pPr>
    </w:p>
    <w:p w14:paraId="39827658" w14:textId="3F57CA15" w:rsidR="003D048F" w:rsidDel="000656D3" w:rsidRDefault="003D048F" w:rsidP="00035492">
      <w:pPr>
        <w:pStyle w:val="NormalWeb"/>
        <w:spacing w:before="240" w:beforeAutospacing="0" w:after="240" w:afterAutospacing="0"/>
        <w:rPr>
          <w:del w:id="28" w:author="Tricia Van Laar" w:date="2024-07-16T09:17:00Z"/>
          <w:rFonts w:ascii="Calibri" w:hAnsi="Calibri" w:cs="Calibri"/>
          <w:i/>
          <w:iCs/>
          <w:color w:val="000000"/>
          <w:sz w:val="22"/>
          <w:szCs w:val="22"/>
        </w:rPr>
      </w:pPr>
    </w:p>
    <w:p w14:paraId="4C6FB13C" w14:textId="77777777" w:rsidR="002E3E93" w:rsidDel="000656D3" w:rsidRDefault="002E3E93" w:rsidP="00035492">
      <w:pPr>
        <w:pStyle w:val="NormalWeb"/>
        <w:spacing w:before="240" w:beforeAutospacing="0" w:after="240" w:afterAutospacing="0"/>
        <w:rPr>
          <w:del w:id="29" w:author="Tricia Van Laar" w:date="2024-07-16T09:17:00Z"/>
          <w:rFonts w:ascii="Calibri" w:hAnsi="Calibri" w:cs="Calibri"/>
          <w:i/>
          <w:iCs/>
          <w:color w:val="000000"/>
          <w:sz w:val="22"/>
          <w:szCs w:val="22"/>
        </w:rPr>
      </w:pPr>
    </w:p>
    <w:p w14:paraId="18114EB7" w14:textId="43053301" w:rsidR="00035492" w:rsidRDefault="00035492" w:rsidP="00035492">
      <w:pPr>
        <w:pStyle w:val="NormalWeb"/>
        <w:spacing w:before="240" w:beforeAutospacing="0" w:after="240" w:afterAutospacing="0"/>
        <w:rPr>
          <w:rFonts w:ascii="Calibri" w:hAnsi="Calibri" w:cs="Calibri"/>
          <w:b/>
          <w:bCs/>
          <w:color w:val="000000"/>
          <w:sz w:val="28"/>
          <w:szCs w:val="28"/>
        </w:rPr>
      </w:pPr>
      <w:r w:rsidRPr="00D65879">
        <w:rPr>
          <w:rFonts w:ascii="Calibri" w:hAnsi="Calibri" w:cs="Calibri"/>
          <w:b/>
          <w:bCs/>
          <w:color w:val="000000"/>
          <w:sz w:val="28"/>
          <w:szCs w:val="28"/>
        </w:rPr>
        <w:t>References</w:t>
      </w:r>
    </w:p>
    <w:p w14:paraId="6BC6B694" w14:textId="77777777" w:rsidR="002E3E93" w:rsidRPr="002E3E93" w:rsidRDefault="001F20C4" w:rsidP="002E3E93">
      <w:pPr>
        <w:pStyle w:val="Bibliography"/>
        <w:spacing w:line="240" w:lineRule="auto"/>
        <w:rPr>
          <w:rFonts w:cs="Calibri"/>
        </w:rPr>
      </w:pPr>
      <w:r w:rsidRPr="001F20C4">
        <w:rPr>
          <w:rFonts w:cs="Calibri"/>
        </w:rPr>
        <w:fldChar w:fldCharType="begin"/>
      </w:r>
      <w:r w:rsidRPr="001F20C4">
        <w:rPr>
          <w:rFonts w:cs="Calibri"/>
        </w:rPr>
        <w:instrText xml:space="preserve"> ADDIN ZOTERO_BIBL {"uncited":[],"omitted":[],"custom":[]} CSL_BIBLIOGRAPHY </w:instrText>
      </w:r>
      <w:r w:rsidRPr="001F20C4">
        <w:rPr>
          <w:rFonts w:cs="Calibri"/>
        </w:rPr>
        <w:fldChar w:fldCharType="separate"/>
      </w:r>
      <w:r w:rsidR="002E3E93" w:rsidRPr="002E3E93">
        <w:rPr>
          <w:rFonts w:cs="Calibri"/>
        </w:rPr>
        <w:t xml:space="preserve">1. </w:t>
      </w:r>
      <w:r w:rsidR="002E3E93" w:rsidRPr="002E3E93">
        <w:rPr>
          <w:rFonts w:cs="Calibri"/>
        </w:rPr>
        <w:tab/>
        <w:t xml:space="preserve">Whittaker DJ, Slowinski SP, Greenberg JM, Alian O, Winters AD, Ahmad MM, Burrell MJE, Soini HA, Novotny MV, Ketterson ED, Theis KR. 2019. Experimental evidence that symbiotic bacteria produce chemical cues in a songbird. Journal of Experimental Biology </w:t>
      </w:r>
      <w:proofErr w:type="gramStart"/>
      <w:r w:rsidR="002E3E93" w:rsidRPr="002E3E93">
        <w:rPr>
          <w:rFonts w:cs="Calibri"/>
        </w:rPr>
        <w:t>222:jeb</w:t>
      </w:r>
      <w:proofErr w:type="gramEnd"/>
      <w:r w:rsidR="002E3E93" w:rsidRPr="002E3E93">
        <w:rPr>
          <w:rFonts w:cs="Calibri"/>
        </w:rPr>
        <w:t>202978.</w:t>
      </w:r>
    </w:p>
    <w:p w14:paraId="41573E42" w14:textId="77777777" w:rsidR="002E3E93" w:rsidRPr="002E3E93" w:rsidRDefault="002E3E93" w:rsidP="002E3E93">
      <w:pPr>
        <w:pStyle w:val="Bibliography"/>
        <w:spacing w:line="240" w:lineRule="auto"/>
        <w:rPr>
          <w:rFonts w:cs="Calibri"/>
        </w:rPr>
      </w:pPr>
      <w:r w:rsidRPr="002E3E93">
        <w:rPr>
          <w:rFonts w:cs="Calibri"/>
        </w:rPr>
        <w:t xml:space="preserve">2. </w:t>
      </w:r>
      <w:r w:rsidRPr="002E3E93">
        <w:rPr>
          <w:rFonts w:cs="Calibri"/>
        </w:rPr>
        <w:tab/>
        <w:t>Whittaker DJ, Atyam A, Burroughs NA, Greenberg JM, Hagey TJ, Novotny MV, Soini HA, Theis KR, Van Laar TA, Slade JWG. 2023. Effects of short-term experimental manipulation of captive social environment on uropygial gland microbiome and preen oil volatile composition. Frontiers in Ecology and Evolution 10.</w:t>
      </w:r>
    </w:p>
    <w:p w14:paraId="4AFC326F" w14:textId="77777777" w:rsidR="002E3E93" w:rsidRPr="002E3E93" w:rsidRDefault="002E3E93" w:rsidP="002E3E93">
      <w:pPr>
        <w:pStyle w:val="Bibliography"/>
        <w:spacing w:line="240" w:lineRule="auto"/>
        <w:rPr>
          <w:rFonts w:cs="Calibri"/>
        </w:rPr>
      </w:pPr>
      <w:r w:rsidRPr="002E3E93">
        <w:rPr>
          <w:rFonts w:cs="Calibri"/>
        </w:rPr>
        <w:t xml:space="preserve">3. </w:t>
      </w:r>
      <w:r w:rsidRPr="002E3E93">
        <w:rPr>
          <w:rFonts w:cs="Calibri"/>
        </w:rPr>
        <w:tab/>
        <w:t>R Core Team. 2024. R: A Language and Environment for Statistical Computing. R Foundation for Statistical Computing, Vienna, Austria.</w:t>
      </w:r>
    </w:p>
    <w:p w14:paraId="4827989A" w14:textId="77777777" w:rsidR="002E3E93" w:rsidRPr="002E3E93" w:rsidRDefault="002E3E93" w:rsidP="002E3E93">
      <w:pPr>
        <w:pStyle w:val="Bibliography"/>
        <w:spacing w:line="240" w:lineRule="auto"/>
        <w:rPr>
          <w:rFonts w:cs="Calibri"/>
        </w:rPr>
      </w:pPr>
      <w:r w:rsidRPr="002E3E93">
        <w:rPr>
          <w:rFonts w:cs="Calibri"/>
        </w:rPr>
        <w:t xml:space="preserve">4. </w:t>
      </w:r>
      <w:r w:rsidRPr="002E3E93">
        <w:rPr>
          <w:rFonts w:cs="Calibri"/>
        </w:rPr>
        <w:tab/>
        <w:t>Callahan BJ, McMurdie PJ, Rosen MJ, Han AW, Johnson AJA, Holmes SP. 2016. DADA2: High-resolution sample inference from Illumina amplicon data. Nature Methods 13:581–583.</w:t>
      </w:r>
    </w:p>
    <w:p w14:paraId="32162257" w14:textId="77777777" w:rsidR="002E3E93" w:rsidRPr="002E3E93" w:rsidRDefault="002E3E93" w:rsidP="002E3E93">
      <w:pPr>
        <w:pStyle w:val="Bibliography"/>
        <w:spacing w:line="240" w:lineRule="auto"/>
        <w:rPr>
          <w:rFonts w:cs="Calibri"/>
        </w:rPr>
      </w:pPr>
      <w:r w:rsidRPr="002E3E93">
        <w:rPr>
          <w:rFonts w:cs="Calibri"/>
        </w:rPr>
        <w:t xml:space="preserve">5. </w:t>
      </w:r>
      <w:r w:rsidRPr="002E3E93">
        <w:rPr>
          <w:rFonts w:cs="Calibri"/>
        </w:rPr>
        <w:tab/>
        <w:t>McLaren MR, Callahan BJ. 2021. Silva 138.1 prokaryotic SSU taxonomic training data formatted for DADA2 [Data set]. Zenodo.</w:t>
      </w:r>
    </w:p>
    <w:p w14:paraId="163027A5" w14:textId="77777777" w:rsidR="002E3E93" w:rsidRPr="002E3E93" w:rsidRDefault="002E3E93" w:rsidP="002E3E93">
      <w:pPr>
        <w:pStyle w:val="Bibliography"/>
        <w:spacing w:line="240" w:lineRule="auto"/>
        <w:rPr>
          <w:rFonts w:cs="Calibri"/>
        </w:rPr>
      </w:pPr>
      <w:r w:rsidRPr="002E3E93">
        <w:rPr>
          <w:rFonts w:cs="Calibri"/>
        </w:rPr>
        <w:t xml:space="preserve">6. </w:t>
      </w:r>
      <w:r w:rsidRPr="002E3E93">
        <w:rPr>
          <w:rFonts w:cs="Calibri"/>
        </w:rPr>
        <w:tab/>
        <w:t>Davis NM, Proctor DM, Holmes SP, Relman DA, Callahan BJ. 2018. Simple statistical identification and removal of contaminant sequences in marker-gene and metagenomics data. Microbiome 6:226.</w:t>
      </w:r>
    </w:p>
    <w:p w14:paraId="506D95B8" w14:textId="77777777" w:rsidR="002E3E93" w:rsidRPr="002E3E93" w:rsidRDefault="002E3E93" w:rsidP="002E3E93">
      <w:pPr>
        <w:pStyle w:val="Bibliography"/>
        <w:spacing w:line="240" w:lineRule="auto"/>
        <w:rPr>
          <w:rFonts w:cs="Calibri"/>
        </w:rPr>
      </w:pPr>
      <w:r w:rsidRPr="002E3E93">
        <w:rPr>
          <w:rFonts w:cs="Calibri"/>
        </w:rPr>
        <w:t xml:space="preserve">7. </w:t>
      </w:r>
      <w:r w:rsidRPr="002E3E93">
        <w:rPr>
          <w:rFonts w:cs="Calibri"/>
        </w:rPr>
        <w:tab/>
        <w:t xml:space="preserve">McMurdie PJ, Holmes S. 2013. phyloseq: An R Package for Reproducible Interactive Analysis and Graphics of Microbiome Census Data. PLOS ONE </w:t>
      </w:r>
      <w:proofErr w:type="gramStart"/>
      <w:r w:rsidRPr="002E3E93">
        <w:rPr>
          <w:rFonts w:cs="Calibri"/>
        </w:rPr>
        <w:t>8:e</w:t>
      </w:r>
      <w:proofErr w:type="gramEnd"/>
      <w:r w:rsidRPr="002E3E93">
        <w:rPr>
          <w:rFonts w:cs="Calibri"/>
        </w:rPr>
        <w:t>61217.</w:t>
      </w:r>
    </w:p>
    <w:p w14:paraId="17159734" w14:textId="77777777" w:rsidR="002E3E93" w:rsidRPr="002E3E93" w:rsidRDefault="002E3E93" w:rsidP="002E3E93">
      <w:pPr>
        <w:pStyle w:val="Bibliography"/>
        <w:spacing w:line="240" w:lineRule="auto"/>
        <w:rPr>
          <w:rFonts w:cs="Calibri"/>
        </w:rPr>
      </w:pPr>
      <w:r w:rsidRPr="002E3E93">
        <w:rPr>
          <w:rFonts w:cs="Calibri"/>
        </w:rPr>
        <w:t xml:space="preserve">8. </w:t>
      </w:r>
      <w:r w:rsidRPr="002E3E93">
        <w:rPr>
          <w:rFonts w:cs="Calibri"/>
        </w:rPr>
        <w:tab/>
        <w:t>Oksanen J, Simpson G, Kindt R, Legendre P, Michin P, O’Hara R, Solymos P, Stevens M, Szoecs E, Wagner H, Barbour M, Bedward M, Bolker B, Borcard D, Carvalho G, Chirico M, De Caceres M, Durand S, Evangelista H, FitzJohn R, Friendly M, Furneaux B, Hannigan G, Hill M, Lahti L, McGlinn D, Ouellette M, Ribeiro Cunha E, Smith T, Stier A, Ter Braak C, Weedon J. 2024. vegan: Community Ecology Package (2.6-6.1).</w:t>
      </w:r>
    </w:p>
    <w:p w14:paraId="325653D3" w14:textId="77777777" w:rsidR="002E3E93" w:rsidRPr="002E3E93" w:rsidRDefault="002E3E93" w:rsidP="002E3E93">
      <w:pPr>
        <w:pStyle w:val="Bibliography"/>
        <w:spacing w:line="240" w:lineRule="auto"/>
        <w:rPr>
          <w:rFonts w:cs="Calibri"/>
        </w:rPr>
      </w:pPr>
      <w:r w:rsidRPr="002E3E93">
        <w:rPr>
          <w:rFonts w:cs="Calibri"/>
        </w:rPr>
        <w:t xml:space="preserve">9. </w:t>
      </w:r>
      <w:r w:rsidRPr="002E3E93">
        <w:rPr>
          <w:rFonts w:cs="Calibri"/>
        </w:rPr>
        <w:tab/>
        <w:t>Wickham H. 2016. ggplot2: Elegant Graphics for Data Analysis. Springer-Verlag New York. https://ggplot2.tidyverse.org. Retrieved 27 May 2024.</w:t>
      </w:r>
    </w:p>
    <w:p w14:paraId="4776F052" w14:textId="7FB22C9F" w:rsidR="004D35CF" w:rsidRDefault="001F20C4" w:rsidP="002E3E93">
      <w:pPr>
        <w:pStyle w:val="NormalWeb"/>
        <w:spacing w:before="240" w:beforeAutospacing="0" w:after="240" w:afterAutospacing="0"/>
        <w:rPr>
          <w:rFonts w:ascii="Calibri" w:hAnsi="Calibri" w:cs="Calibri"/>
          <w:sz w:val="22"/>
          <w:szCs w:val="22"/>
        </w:rPr>
      </w:pPr>
      <w:r w:rsidRPr="001F20C4">
        <w:rPr>
          <w:rFonts w:ascii="Calibri" w:hAnsi="Calibri" w:cs="Calibri"/>
          <w:sz w:val="22"/>
          <w:szCs w:val="22"/>
        </w:rPr>
        <w:fldChar w:fldCharType="end"/>
      </w:r>
    </w:p>
    <w:p w14:paraId="16651583" w14:textId="77777777" w:rsidR="003D048F" w:rsidRPr="001F20C4" w:rsidRDefault="003D048F" w:rsidP="001F20C4">
      <w:pPr>
        <w:pStyle w:val="NormalWeb"/>
        <w:spacing w:before="240" w:beforeAutospacing="0" w:after="240" w:afterAutospacing="0"/>
        <w:rPr>
          <w:rFonts w:ascii="Calibri" w:hAnsi="Calibri" w:cs="Calibri"/>
          <w:sz w:val="22"/>
          <w:szCs w:val="22"/>
        </w:rPr>
      </w:pPr>
    </w:p>
    <w:p w14:paraId="7F868E6D" w14:textId="28B4EF39" w:rsidR="00411516" w:rsidRDefault="003D048F" w:rsidP="00035492">
      <w:pPr>
        <w:pStyle w:val="NormalWeb"/>
        <w:spacing w:before="240" w:beforeAutospacing="0" w:after="240" w:afterAutospacing="0"/>
        <w:rPr>
          <w:rFonts w:ascii="Calibri" w:hAnsi="Calibri" w:cs="Calibri"/>
        </w:rPr>
      </w:pPr>
      <w:del w:id="30" w:author="Tricia Van Laar" w:date="2024-07-16T09:17:00Z">
        <w:r w:rsidDel="000656D3">
          <w:rPr>
            <w:rFonts w:ascii="Calibri" w:hAnsi="Calibri" w:cs="Calibri"/>
            <w:noProof/>
          </w:rPr>
          <w:lastRenderedPageBreak/>
          <w:drawing>
            <wp:inline distT="0" distB="0" distL="0" distR="0" wp14:anchorId="2B393F69" wp14:editId="404A33BA">
              <wp:extent cx="5943600" cy="4751705"/>
              <wp:effectExtent l="0" t="0" r="0" b="0"/>
              <wp:docPr id="127575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55495" name="Picture 127575549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751705"/>
                      </a:xfrm>
                      <a:prstGeom prst="rect">
                        <a:avLst/>
                      </a:prstGeom>
                    </pic:spPr>
                  </pic:pic>
                </a:graphicData>
              </a:graphic>
            </wp:inline>
          </w:drawing>
        </w:r>
      </w:del>
    </w:p>
    <w:p w14:paraId="212836EB" w14:textId="3730E5D8" w:rsidR="001F20C4" w:rsidRDefault="001F20C4" w:rsidP="00035492">
      <w:pPr>
        <w:pStyle w:val="NormalWeb"/>
        <w:spacing w:before="240" w:beforeAutospacing="0" w:after="240" w:afterAutospacing="0"/>
        <w:rPr>
          <w:rFonts w:ascii="Calibri" w:hAnsi="Calibri" w:cs="Calibri"/>
          <w:sz w:val="22"/>
          <w:szCs w:val="22"/>
        </w:rPr>
      </w:pPr>
      <w:r w:rsidRPr="001F20C4">
        <w:rPr>
          <w:rFonts w:ascii="Calibri" w:hAnsi="Calibri" w:cs="Calibri"/>
          <w:b/>
          <w:bCs/>
          <w:sz w:val="22"/>
          <w:szCs w:val="22"/>
        </w:rPr>
        <w:t>Figure 1. Microbial Diversity and Community Composition in Cloaca and Preen Gland Samples from chipping sparrows.</w:t>
      </w:r>
      <w:r>
        <w:rPr>
          <w:rFonts w:ascii="Calibri" w:hAnsi="Calibri" w:cs="Calibri"/>
          <w:b/>
          <w:bCs/>
          <w:sz w:val="22"/>
          <w:szCs w:val="22"/>
        </w:rPr>
        <w:t xml:space="preserve"> </w:t>
      </w:r>
      <w:r w:rsidR="0094386F">
        <w:rPr>
          <w:rFonts w:ascii="Calibri" w:hAnsi="Calibri" w:cs="Calibri"/>
          <w:sz w:val="22"/>
          <w:szCs w:val="22"/>
        </w:rPr>
        <w:t>A) Relative abundance of orders obtained from 16S rRNA gene sequencing of preen oil and the cloaca. Orders with less than 5% abundance were grouped together as were orders that were unidentified. B) Alpha diversity of cloaca and preen oil communities. C) NMDS plot of Bray-</w:t>
      </w:r>
      <w:proofErr w:type="gramStart"/>
      <w:r w:rsidR="0094386F">
        <w:rPr>
          <w:rFonts w:ascii="Calibri" w:hAnsi="Calibri" w:cs="Calibri"/>
          <w:sz w:val="22"/>
          <w:szCs w:val="22"/>
        </w:rPr>
        <w:t>Curtis</w:t>
      </w:r>
      <w:proofErr w:type="gramEnd"/>
      <w:r w:rsidR="0094386F">
        <w:rPr>
          <w:rFonts w:ascii="Calibri" w:hAnsi="Calibri" w:cs="Calibri"/>
          <w:sz w:val="22"/>
          <w:szCs w:val="22"/>
        </w:rPr>
        <w:t xml:space="preserve"> dissimilarity.</w:t>
      </w:r>
    </w:p>
    <w:p w14:paraId="02B76D16" w14:textId="77777777" w:rsidR="003D048F" w:rsidRDefault="003D048F" w:rsidP="00035492">
      <w:pPr>
        <w:pStyle w:val="NormalWeb"/>
        <w:spacing w:before="240" w:beforeAutospacing="0" w:after="240" w:afterAutospacing="0"/>
        <w:rPr>
          <w:rFonts w:ascii="Calibri" w:hAnsi="Calibri" w:cs="Calibri"/>
          <w:sz w:val="22"/>
          <w:szCs w:val="22"/>
        </w:rPr>
      </w:pPr>
    </w:p>
    <w:p w14:paraId="737D747A" w14:textId="77777777" w:rsidR="003D048F" w:rsidRDefault="003D048F" w:rsidP="00035492">
      <w:pPr>
        <w:pStyle w:val="NormalWeb"/>
        <w:spacing w:before="240" w:beforeAutospacing="0" w:after="240" w:afterAutospacing="0"/>
        <w:rPr>
          <w:rFonts w:ascii="Calibri" w:hAnsi="Calibri" w:cs="Calibri"/>
          <w:sz w:val="22"/>
          <w:szCs w:val="22"/>
        </w:rPr>
      </w:pPr>
    </w:p>
    <w:p w14:paraId="307FEBD9" w14:textId="77777777" w:rsidR="003D048F" w:rsidRDefault="003D048F" w:rsidP="00035492">
      <w:pPr>
        <w:pStyle w:val="NormalWeb"/>
        <w:spacing w:before="240" w:beforeAutospacing="0" w:after="240" w:afterAutospacing="0"/>
        <w:rPr>
          <w:rFonts w:ascii="Calibri" w:hAnsi="Calibri" w:cs="Calibri"/>
          <w:sz w:val="22"/>
          <w:szCs w:val="22"/>
        </w:rPr>
      </w:pPr>
    </w:p>
    <w:p w14:paraId="6CBDB5A3" w14:textId="77777777" w:rsidR="003D048F" w:rsidRDefault="003D048F" w:rsidP="00035492">
      <w:pPr>
        <w:pStyle w:val="NormalWeb"/>
        <w:spacing w:before="240" w:beforeAutospacing="0" w:after="240" w:afterAutospacing="0"/>
        <w:rPr>
          <w:rFonts w:ascii="Calibri" w:hAnsi="Calibri" w:cs="Calibri"/>
          <w:sz w:val="22"/>
          <w:szCs w:val="22"/>
        </w:rPr>
      </w:pPr>
    </w:p>
    <w:p w14:paraId="292C92CB" w14:textId="77777777" w:rsidR="003D048F" w:rsidRDefault="003D048F" w:rsidP="00035492">
      <w:pPr>
        <w:pStyle w:val="NormalWeb"/>
        <w:spacing w:before="240" w:beforeAutospacing="0" w:after="240" w:afterAutospacing="0"/>
        <w:rPr>
          <w:rFonts w:ascii="Calibri" w:hAnsi="Calibri" w:cs="Calibri"/>
          <w:sz w:val="22"/>
          <w:szCs w:val="22"/>
        </w:rPr>
      </w:pPr>
    </w:p>
    <w:p w14:paraId="4C1F29E1" w14:textId="77777777" w:rsidR="003D048F" w:rsidRDefault="003D048F" w:rsidP="00035492">
      <w:pPr>
        <w:pStyle w:val="NormalWeb"/>
        <w:spacing w:before="240" w:beforeAutospacing="0" w:after="240" w:afterAutospacing="0"/>
        <w:rPr>
          <w:rFonts w:ascii="Calibri" w:hAnsi="Calibri" w:cs="Calibri"/>
          <w:sz w:val="22"/>
          <w:szCs w:val="22"/>
        </w:rPr>
      </w:pPr>
    </w:p>
    <w:p w14:paraId="16BDF6D4" w14:textId="77777777" w:rsidR="003D048F" w:rsidRDefault="003D048F" w:rsidP="00035492">
      <w:pPr>
        <w:pStyle w:val="NormalWeb"/>
        <w:spacing w:before="240" w:beforeAutospacing="0" w:after="240" w:afterAutospacing="0"/>
        <w:rPr>
          <w:rFonts w:ascii="Calibri" w:hAnsi="Calibri" w:cs="Calibri"/>
          <w:sz w:val="22"/>
          <w:szCs w:val="22"/>
        </w:rPr>
      </w:pPr>
    </w:p>
    <w:p w14:paraId="2CAE3872" w14:textId="5BD9AAF2" w:rsidR="003D048F" w:rsidRPr="003D048F" w:rsidRDefault="003D048F" w:rsidP="00035492">
      <w:pPr>
        <w:pStyle w:val="NormalWeb"/>
        <w:spacing w:before="240" w:beforeAutospacing="0" w:after="240" w:afterAutospacing="0"/>
        <w:rPr>
          <w:rFonts w:ascii="Calibri" w:hAnsi="Calibri" w:cs="Calibri"/>
          <w:sz w:val="22"/>
          <w:szCs w:val="22"/>
        </w:rPr>
      </w:pPr>
      <w:r>
        <w:rPr>
          <w:rFonts w:ascii="Calibri" w:hAnsi="Calibri" w:cs="Calibri"/>
          <w:b/>
          <w:bCs/>
          <w:sz w:val="22"/>
          <w:szCs w:val="22"/>
        </w:rPr>
        <w:lastRenderedPageBreak/>
        <w:t xml:space="preserve">Table 1: </w:t>
      </w:r>
      <w:r>
        <w:rPr>
          <w:rFonts w:ascii="Calibri" w:hAnsi="Calibri" w:cs="Calibri"/>
          <w:sz w:val="22"/>
          <w:szCs w:val="22"/>
        </w:rPr>
        <w:t>Sample information for sequencing reads.</w:t>
      </w:r>
    </w:p>
    <w:tbl>
      <w:tblPr>
        <w:tblW w:w="10610" w:type="dxa"/>
        <w:tblLayout w:type="fixed"/>
        <w:tblLook w:val="04A0" w:firstRow="1" w:lastRow="0" w:firstColumn="1" w:lastColumn="0" w:noHBand="0" w:noVBand="1"/>
      </w:tblPr>
      <w:tblGrid>
        <w:gridCol w:w="895"/>
        <w:gridCol w:w="895"/>
        <w:gridCol w:w="900"/>
        <w:gridCol w:w="900"/>
        <w:gridCol w:w="900"/>
        <w:gridCol w:w="1170"/>
        <w:gridCol w:w="1170"/>
        <w:gridCol w:w="900"/>
        <w:gridCol w:w="1350"/>
        <w:gridCol w:w="1530"/>
      </w:tblGrid>
      <w:tr w:rsidR="00CB41DA" w:rsidRPr="00CB41DA" w14:paraId="02C173C9" w14:textId="6C1E25A4" w:rsidTr="00CB41DA">
        <w:trPr>
          <w:trHeight w:val="320"/>
        </w:trPr>
        <w:tc>
          <w:tcPr>
            <w:tcW w:w="895" w:type="dxa"/>
            <w:tcBorders>
              <w:top w:val="single" w:sz="4" w:space="0" w:color="auto"/>
              <w:left w:val="single" w:sz="4" w:space="0" w:color="auto"/>
              <w:bottom w:val="single" w:sz="4" w:space="0" w:color="auto"/>
              <w:right w:val="single" w:sz="4" w:space="0" w:color="auto"/>
            </w:tcBorders>
            <w:vAlign w:val="center"/>
          </w:tcPr>
          <w:p w14:paraId="6C8CACEC" w14:textId="08A5DF5F" w:rsidR="00CB41DA" w:rsidRPr="00CB41DA" w:rsidRDefault="00CB41DA" w:rsidP="00CB41DA">
            <w:pPr>
              <w:spacing w:after="0" w:line="240" w:lineRule="auto"/>
              <w:jc w:val="center"/>
              <w:rPr>
                <w:rFonts w:eastAsia="Times New Roman" w:cs="Calibri"/>
                <w:b/>
                <w:bCs/>
                <w:color w:val="000000"/>
                <w:sz w:val="20"/>
                <w:szCs w:val="20"/>
              </w:rPr>
            </w:pPr>
            <w:r w:rsidRPr="00CB41DA">
              <w:rPr>
                <w:rFonts w:eastAsia="Times New Roman" w:cs="Calibri"/>
                <w:b/>
                <w:bCs/>
                <w:color w:val="000000"/>
                <w:sz w:val="20"/>
                <w:szCs w:val="20"/>
              </w:rPr>
              <w:t>Bird</w:t>
            </w:r>
          </w:p>
        </w:tc>
        <w:tc>
          <w:tcPr>
            <w:tcW w:w="8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D2C661" w14:textId="13F2E9FB" w:rsidR="00CB41DA" w:rsidRPr="00CB41DA" w:rsidRDefault="00CB41DA" w:rsidP="00CB41DA">
            <w:pPr>
              <w:spacing w:after="0" w:line="240" w:lineRule="auto"/>
              <w:jc w:val="center"/>
              <w:rPr>
                <w:rFonts w:eastAsia="Times New Roman" w:cs="Calibri"/>
                <w:b/>
                <w:bCs/>
                <w:color w:val="000000"/>
                <w:sz w:val="20"/>
                <w:szCs w:val="20"/>
              </w:rPr>
            </w:pPr>
            <w:r w:rsidRPr="00CB41DA">
              <w:rPr>
                <w:rFonts w:eastAsia="Times New Roman" w:cs="Calibri"/>
                <w:b/>
                <w:bCs/>
                <w:color w:val="000000"/>
                <w:sz w:val="20"/>
                <w:szCs w:val="20"/>
              </w:rPr>
              <w:t>Sample</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10115F9E" w14:textId="4EB9FBA6" w:rsidR="00CB41DA" w:rsidRPr="00CB41DA" w:rsidRDefault="00CB41DA" w:rsidP="00CB41DA">
            <w:pPr>
              <w:spacing w:after="0" w:line="240" w:lineRule="auto"/>
              <w:jc w:val="center"/>
              <w:rPr>
                <w:rFonts w:eastAsia="Times New Roman" w:cs="Calibri"/>
                <w:b/>
                <w:bCs/>
                <w:color w:val="000000"/>
                <w:sz w:val="20"/>
                <w:szCs w:val="20"/>
              </w:rPr>
            </w:pPr>
            <w:r w:rsidRPr="00CB41DA">
              <w:rPr>
                <w:rFonts w:eastAsia="Times New Roman" w:cs="Calibri"/>
                <w:b/>
                <w:bCs/>
                <w:color w:val="000000"/>
                <w:sz w:val="20"/>
                <w:szCs w:val="20"/>
              </w:rPr>
              <w:t>Site</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058DE4ED" w14:textId="734DD268" w:rsidR="00CB41DA" w:rsidRPr="00CB41DA" w:rsidRDefault="00CB41DA" w:rsidP="00CB41DA">
            <w:pPr>
              <w:spacing w:after="0" w:line="240" w:lineRule="auto"/>
              <w:jc w:val="center"/>
              <w:rPr>
                <w:rFonts w:eastAsia="Times New Roman" w:cs="Calibri"/>
                <w:b/>
                <w:bCs/>
                <w:color w:val="000000"/>
                <w:sz w:val="20"/>
                <w:szCs w:val="20"/>
              </w:rPr>
            </w:pPr>
            <w:r w:rsidRPr="00CB41DA">
              <w:rPr>
                <w:rFonts w:eastAsia="Times New Roman" w:cs="Calibri"/>
                <w:b/>
                <w:bCs/>
                <w:color w:val="000000"/>
                <w:sz w:val="20"/>
                <w:szCs w:val="20"/>
              </w:rPr>
              <w:t>Input</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2F94183D" w14:textId="5A1937D9" w:rsidR="00CB41DA" w:rsidRPr="00CB41DA" w:rsidRDefault="00CB41DA" w:rsidP="00CB41DA">
            <w:pPr>
              <w:spacing w:after="0" w:line="240" w:lineRule="auto"/>
              <w:jc w:val="center"/>
              <w:rPr>
                <w:rFonts w:eastAsia="Times New Roman" w:cs="Calibri"/>
                <w:b/>
                <w:bCs/>
                <w:color w:val="000000"/>
                <w:sz w:val="20"/>
                <w:szCs w:val="20"/>
              </w:rPr>
            </w:pPr>
            <w:r w:rsidRPr="00CB41DA">
              <w:rPr>
                <w:rFonts w:eastAsia="Times New Roman" w:cs="Calibri"/>
                <w:b/>
                <w:bCs/>
                <w:color w:val="000000"/>
                <w:sz w:val="20"/>
                <w:szCs w:val="20"/>
              </w:rPr>
              <w:t>Filtered</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14:paraId="5F72A237" w14:textId="1D2D73F1" w:rsidR="00CB41DA" w:rsidRPr="00CB41DA" w:rsidRDefault="00CB41DA" w:rsidP="00CB41DA">
            <w:pPr>
              <w:spacing w:after="0" w:line="240" w:lineRule="auto"/>
              <w:jc w:val="center"/>
              <w:rPr>
                <w:rFonts w:eastAsia="Times New Roman" w:cs="Calibri"/>
                <w:b/>
                <w:bCs/>
                <w:color w:val="000000"/>
                <w:sz w:val="20"/>
                <w:szCs w:val="20"/>
              </w:rPr>
            </w:pPr>
            <w:r w:rsidRPr="00CB41DA">
              <w:rPr>
                <w:rFonts w:eastAsia="Times New Roman" w:cs="Calibri"/>
                <w:b/>
                <w:bCs/>
                <w:color w:val="000000"/>
                <w:sz w:val="20"/>
                <w:szCs w:val="20"/>
              </w:rPr>
              <w:t>Denoised F</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14:paraId="4BC611D0" w14:textId="7EA2737F" w:rsidR="00CB41DA" w:rsidRPr="00CB41DA" w:rsidRDefault="00CB41DA" w:rsidP="00CB41DA">
            <w:pPr>
              <w:spacing w:after="0" w:line="240" w:lineRule="auto"/>
              <w:jc w:val="center"/>
              <w:rPr>
                <w:rFonts w:eastAsia="Times New Roman" w:cs="Calibri"/>
                <w:b/>
                <w:bCs/>
                <w:color w:val="000000"/>
                <w:sz w:val="20"/>
                <w:szCs w:val="20"/>
              </w:rPr>
            </w:pPr>
            <w:r w:rsidRPr="00CB41DA">
              <w:rPr>
                <w:rFonts w:eastAsia="Times New Roman" w:cs="Calibri"/>
                <w:b/>
                <w:bCs/>
                <w:color w:val="000000"/>
                <w:sz w:val="20"/>
                <w:szCs w:val="20"/>
              </w:rPr>
              <w:t>Denoised R</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08A63FBE" w14:textId="5ED91FF0" w:rsidR="00CB41DA" w:rsidRPr="00CB41DA" w:rsidRDefault="00CB41DA" w:rsidP="00CB41DA">
            <w:pPr>
              <w:spacing w:after="0" w:line="240" w:lineRule="auto"/>
              <w:jc w:val="center"/>
              <w:rPr>
                <w:rFonts w:eastAsia="Times New Roman" w:cs="Calibri"/>
                <w:b/>
                <w:bCs/>
                <w:color w:val="000000"/>
                <w:sz w:val="20"/>
                <w:szCs w:val="20"/>
              </w:rPr>
            </w:pPr>
            <w:r w:rsidRPr="00CB41DA">
              <w:rPr>
                <w:rFonts w:eastAsia="Times New Roman" w:cs="Calibri"/>
                <w:b/>
                <w:bCs/>
                <w:color w:val="000000"/>
                <w:sz w:val="20"/>
                <w:szCs w:val="20"/>
              </w:rPr>
              <w:t>Merged</w:t>
            </w:r>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14:paraId="6CE81411" w14:textId="24A70E9E" w:rsidR="00CB41DA" w:rsidRPr="00CB41DA" w:rsidRDefault="00CB41DA" w:rsidP="00CB41DA">
            <w:pPr>
              <w:spacing w:after="0" w:line="240" w:lineRule="auto"/>
              <w:jc w:val="center"/>
              <w:rPr>
                <w:rFonts w:eastAsia="Times New Roman" w:cs="Calibri"/>
                <w:b/>
                <w:bCs/>
                <w:color w:val="000000"/>
                <w:sz w:val="20"/>
                <w:szCs w:val="20"/>
              </w:rPr>
            </w:pPr>
            <w:r w:rsidRPr="00CB41DA">
              <w:rPr>
                <w:rFonts w:eastAsia="Times New Roman" w:cs="Calibri"/>
                <w:b/>
                <w:bCs/>
                <w:color w:val="000000"/>
                <w:sz w:val="20"/>
                <w:szCs w:val="20"/>
              </w:rPr>
              <w:t>Non-Chimera</w:t>
            </w:r>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14:paraId="1E56CB49" w14:textId="6CE018A3" w:rsidR="00CB41DA" w:rsidRPr="00CB41DA" w:rsidRDefault="00CB41DA" w:rsidP="00CB41DA">
            <w:pPr>
              <w:spacing w:after="0" w:line="240" w:lineRule="auto"/>
              <w:jc w:val="center"/>
              <w:rPr>
                <w:rFonts w:eastAsia="Times New Roman" w:cs="Calibri"/>
                <w:b/>
                <w:bCs/>
                <w:color w:val="000000"/>
                <w:sz w:val="20"/>
                <w:szCs w:val="20"/>
              </w:rPr>
            </w:pPr>
            <w:r w:rsidRPr="00CB41DA">
              <w:rPr>
                <w:rFonts w:eastAsia="Times New Roman" w:cs="Calibri"/>
                <w:b/>
                <w:bCs/>
                <w:color w:val="000000"/>
                <w:sz w:val="20"/>
                <w:szCs w:val="20"/>
              </w:rPr>
              <w:t>NCBI Accession</w:t>
            </w:r>
          </w:p>
        </w:tc>
      </w:tr>
      <w:tr w:rsidR="00CB41DA" w:rsidRPr="00CB41DA" w14:paraId="122BDA36" w14:textId="3CDB4492" w:rsidTr="00CB41DA">
        <w:trPr>
          <w:trHeight w:val="320"/>
        </w:trPr>
        <w:tc>
          <w:tcPr>
            <w:tcW w:w="895" w:type="dxa"/>
            <w:tcBorders>
              <w:top w:val="nil"/>
              <w:left w:val="single" w:sz="4" w:space="0" w:color="auto"/>
              <w:bottom w:val="single" w:sz="4" w:space="0" w:color="auto"/>
              <w:right w:val="single" w:sz="4" w:space="0" w:color="auto"/>
            </w:tcBorders>
            <w:vAlign w:val="center"/>
          </w:tcPr>
          <w:p w14:paraId="52838557" w14:textId="47C82AA2"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CHSP02</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1A9F319A" w14:textId="7307D80C"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262</w:t>
            </w:r>
          </w:p>
        </w:tc>
        <w:tc>
          <w:tcPr>
            <w:tcW w:w="900" w:type="dxa"/>
            <w:tcBorders>
              <w:top w:val="nil"/>
              <w:left w:val="nil"/>
              <w:bottom w:val="single" w:sz="4" w:space="0" w:color="auto"/>
              <w:right w:val="single" w:sz="4" w:space="0" w:color="auto"/>
            </w:tcBorders>
            <w:shd w:val="clear" w:color="auto" w:fill="auto"/>
            <w:noWrap/>
            <w:vAlign w:val="center"/>
            <w:hideMark/>
          </w:tcPr>
          <w:p w14:paraId="683EA700" w14:textId="65A1B786"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center"/>
            <w:hideMark/>
          </w:tcPr>
          <w:p w14:paraId="4699A4D5" w14:textId="17F10645"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23692</w:t>
            </w:r>
          </w:p>
        </w:tc>
        <w:tc>
          <w:tcPr>
            <w:tcW w:w="900" w:type="dxa"/>
            <w:tcBorders>
              <w:top w:val="nil"/>
              <w:left w:val="nil"/>
              <w:bottom w:val="single" w:sz="4" w:space="0" w:color="auto"/>
              <w:right w:val="single" w:sz="4" w:space="0" w:color="auto"/>
            </w:tcBorders>
            <w:shd w:val="clear" w:color="auto" w:fill="auto"/>
            <w:noWrap/>
            <w:vAlign w:val="center"/>
            <w:hideMark/>
          </w:tcPr>
          <w:p w14:paraId="0F55668F" w14:textId="1504258B"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21166</w:t>
            </w:r>
          </w:p>
        </w:tc>
        <w:tc>
          <w:tcPr>
            <w:tcW w:w="1170" w:type="dxa"/>
            <w:tcBorders>
              <w:top w:val="nil"/>
              <w:left w:val="nil"/>
              <w:bottom w:val="single" w:sz="4" w:space="0" w:color="auto"/>
              <w:right w:val="single" w:sz="4" w:space="0" w:color="auto"/>
            </w:tcBorders>
            <w:shd w:val="clear" w:color="auto" w:fill="auto"/>
            <w:noWrap/>
            <w:vAlign w:val="center"/>
            <w:hideMark/>
          </w:tcPr>
          <w:p w14:paraId="5A4C33FF" w14:textId="1BA012C3"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20744</w:t>
            </w:r>
          </w:p>
        </w:tc>
        <w:tc>
          <w:tcPr>
            <w:tcW w:w="1170" w:type="dxa"/>
            <w:tcBorders>
              <w:top w:val="nil"/>
              <w:left w:val="nil"/>
              <w:bottom w:val="single" w:sz="4" w:space="0" w:color="auto"/>
              <w:right w:val="single" w:sz="4" w:space="0" w:color="auto"/>
            </w:tcBorders>
            <w:shd w:val="clear" w:color="auto" w:fill="auto"/>
            <w:noWrap/>
            <w:vAlign w:val="center"/>
            <w:hideMark/>
          </w:tcPr>
          <w:p w14:paraId="38739262" w14:textId="7D8D7C05"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20850</w:t>
            </w:r>
          </w:p>
        </w:tc>
        <w:tc>
          <w:tcPr>
            <w:tcW w:w="900" w:type="dxa"/>
            <w:tcBorders>
              <w:top w:val="nil"/>
              <w:left w:val="nil"/>
              <w:bottom w:val="single" w:sz="4" w:space="0" w:color="auto"/>
              <w:right w:val="single" w:sz="4" w:space="0" w:color="auto"/>
            </w:tcBorders>
            <w:shd w:val="clear" w:color="auto" w:fill="auto"/>
            <w:noWrap/>
            <w:vAlign w:val="center"/>
            <w:hideMark/>
          </w:tcPr>
          <w:p w14:paraId="44C37DC9" w14:textId="02BC3532"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19894</w:t>
            </w:r>
          </w:p>
        </w:tc>
        <w:tc>
          <w:tcPr>
            <w:tcW w:w="1350" w:type="dxa"/>
            <w:tcBorders>
              <w:top w:val="nil"/>
              <w:left w:val="nil"/>
              <w:bottom w:val="single" w:sz="4" w:space="0" w:color="auto"/>
              <w:right w:val="single" w:sz="4" w:space="0" w:color="auto"/>
            </w:tcBorders>
            <w:shd w:val="clear" w:color="auto" w:fill="auto"/>
            <w:noWrap/>
            <w:vAlign w:val="center"/>
            <w:hideMark/>
          </w:tcPr>
          <w:p w14:paraId="1ABD6D1A" w14:textId="1476F174"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18729</w:t>
            </w:r>
          </w:p>
        </w:tc>
        <w:tc>
          <w:tcPr>
            <w:tcW w:w="1530" w:type="dxa"/>
            <w:tcBorders>
              <w:top w:val="nil"/>
              <w:left w:val="nil"/>
              <w:bottom w:val="single" w:sz="4" w:space="0" w:color="auto"/>
              <w:right w:val="single" w:sz="4" w:space="0" w:color="auto"/>
            </w:tcBorders>
            <w:shd w:val="clear" w:color="auto" w:fill="auto"/>
            <w:noWrap/>
            <w:vAlign w:val="center"/>
            <w:hideMark/>
          </w:tcPr>
          <w:p w14:paraId="700F3331" w14:textId="50FD3452" w:rsidR="00CB41DA" w:rsidRPr="00CB41DA" w:rsidRDefault="000656D3" w:rsidP="00CB41DA">
            <w:pPr>
              <w:spacing w:after="0" w:line="240" w:lineRule="auto"/>
              <w:jc w:val="center"/>
              <w:rPr>
                <w:rFonts w:eastAsia="Times New Roman" w:cs="Calibri"/>
                <w:color w:val="000000"/>
                <w:sz w:val="20"/>
                <w:szCs w:val="20"/>
              </w:rPr>
            </w:pPr>
            <w:ins w:id="31" w:author="Tricia Van Laar" w:date="2024-07-16T09:18:00Z">
              <w:r>
                <w:fldChar w:fldCharType="begin"/>
              </w:r>
              <w:r>
                <w:instrText>HYPERLINK "https://www.ncbi.nlm.nih.gov/sra/?term=SRR29202452"</w:instrText>
              </w:r>
              <w:r>
                <w:fldChar w:fldCharType="separate"/>
              </w:r>
              <w:r w:rsidRPr="00CB41DA">
                <w:rPr>
                  <w:rStyle w:val="Hyperlink"/>
                  <w:rFonts w:eastAsia="Times New Roman" w:cs="Calibri"/>
                  <w:sz w:val="20"/>
                  <w:szCs w:val="20"/>
                </w:rPr>
                <w:t>SRR29202452</w:t>
              </w:r>
              <w:r>
                <w:rPr>
                  <w:rStyle w:val="Hyperlink"/>
                  <w:rFonts w:eastAsia="Times New Roman" w:cs="Calibri"/>
                  <w:sz w:val="20"/>
                  <w:szCs w:val="20"/>
                </w:rPr>
                <w:fldChar w:fldCharType="end"/>
              </w:r>
            </w:ins>
            <w:del w:id="32" w:author="Tricia Van Laar" w:date="2024-07-16T09:18:00Z">
              <w:r w:rsidR="00000000" w:rsidDel="000656D3">
                <w:fldChar w:fldCharType="begin"/>
              </w:r>
              <w:r w:rsidR="00000000" w:rsidDel="000656D3">
                <w:delInstrText>HYPERLINK "https://www.ncbi.nlm.nih.gov/sra/?term=SRR29202453"</w:delInstrText>
              </w:r>
              <w:r w:rsidR="00000000" w:rsidDel="000656D3">
                <w:fldChar w:fldCharType="separate"/>
              </w:r>
              <w:r w:rsidR="00CB41DA" w:rsidRPr="00CB41DA" w:rsidDel="000656D3">
                <w:rPr>
                  <w:rStyle w:val="Hyperlink"/>
                  <w:rFonts w:eastAsia="Times New Roman" w:cs="Calibri"/>
                  <w:sz w:val="20"/>
                  <w:szCs w:val="20"/>
                </w:rPr>
                <w:delText>SRR29202453</w:delText>
              </w:r>
              <w:r w:rsidR="00000000" w:rsidDel="000656D3">
                <w:rPr>
                  <w:rStyle w:val="Hyperlink"/>
                  <w:rFonts w:eastAsia="Times New Roman" w:cs="Calibri"/>
                  <w:sz w:val="20"/>
                  <w:szCs w:val="20"/>
                </w:rPr>
                <w:fldChar w:fldCharType="end"/>
              </w:r>
            </w:del>
          </w:p>
        </w:tc>
      </w:tr>
      <w:tr w:rsidR="00CB41DA" w:rsidRPr="00CB41DA" w14:paraId="5056591A" w14:textId="56CC8CB4" w:rsidTr="00CB41DA">
        <w:trPr>
          <w:trHeight w:val="320"/>
        </w:trPr>
        <w:tc>
          <w:tcPr>
            <w:tcW w:w="895" w:type="dxa"/>
            <w:tcBorders>
              <w:top w:val="nil"/>
              <w:left w:val="single" w:sz="4" w:space="0" w:color="auto"/>
              <w:bottom w:val="single" w:sz="4" w:space="0" w:color="auto"/>
              <w:right w:val="single" w:sz="4" w:space="0" w:color="auto"/>
            </w:tcBorders>
            <w:vAlign w:val="center"/>
          </w:tcPr>
          <w:p w14:paraId="375F0363" w14:textId="0343253C"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CHSP03</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5311C887" w14:textId="664214DF"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8</w:t>
            </w:r>
          </w:p>
        </w:tc>
        <w:tc>
          <w:tcPr>
            <w:tcW w:w="900" w:type="dxa"/>
            <w:tcBorders>
              <w:top w:val="nil"/>
              <w:left w:val="nil"/>
              <w:bottom w:val="single" w:sz="4" w:space="0" w:color="auto"/>
              <w:right w:val="single" w:sz="4" w:space="0" w:color="auto"/>
            </w:tcBorders>
            <w:shd w:val="clear" w:color="auto" w:fill="auto"/>
            <w:noWrap/>
            <w:vAlign w:val="center"/>
            <w:hideMark/>
          </w:tcPr>
          <w:p w14:paraId="6C46BB88" w14:textId="59D08CD0"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center"/>
            <w:hideMark/>
          </w:tcPr>
          <w:p w14:paraId="70953E19" w14:textId="72FD7D92"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53394</w:t>
            </w:r>
          </w:p>
        </w:tc>
        <w:tc>
          <w:tcPr>
            <w:tcW w:w="900" w:type="dxa"/>
            <w:tcBorders>
              <w:top w:val="nil"/>
              <w:left w:val="nil"/>
              <w:bottom w:val="single" w:sz="4" w:space="0" w:color="auto"/>
              <w:right w:val="single" w:sz="4" w:space="0" w:color="auto"/>
            </w:tcBorders>
            <w:shd w:val="clear" w:color="auto" w:fill="auto"/>
            <w:noWrap/>
            <w:vAlign w:val="center"/>
            <w:hideMark/>
          </w:tcPr>
          <w:p w14:paraId="287C424A" w14:textId="52EE5B7F"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48310</w:t>
            </w:r>
          </w:p>
        </w:tc>
        <w:tc>
          <w:tcPr>
            <w:tcW w:w="1170" w:type="dxa"/>
            <w:tcBorders>
              <w:top w:val="nil"/>
              <w:left w:val="nil"/>
              <w:bottom w:val="single" w:sz="4" w:space="0" w:color="auto"/>
              <w:right w:val="single" w:sz="4" w:space="0" w:color="auto"/>
            </w:tcBorders>
            <w:shd w:val="clear" w:color="auto" w:fill="auto"/>
            <w:noWrap/>
            <w:vAlign w:val="center"/>
            <w:hideMark/>
          </w:tcPr>
          <w:p w14:paraId="4207D871" w14:textId="2F13D1E2"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46990</w:t>
            </w:r>
          </w:p>
        </w:tc>
        <w:tc>
          <w:tcPr>
            <w:tcW w:w="1170" w:type="dxa"/>
            <w:tcBorders>
              <w:top w:val="nil"/>
              <w:left w:val="nil"/>
              <w:bottom w:val="single" w:sz="4" w:space="0" w:color="auto"/>
              <w:right w:val="single" w:sz="4" w:space="0" w:color="auto"/>
            </w:tcBorders>
            <w:shd w:val="clear" w:color="auto" w:fill="auto"/>
            <w:noWrap/>
            <w:vAlign w:val="center"/>
            <w:hideMark/>
          </w:tcPr>
          <w:p w14:paraId="42072C6F" w14:textId="6C4FFB59"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47125</w:t>
            </w:r>
          </w:p>
        </w:tc>
        <w:tc>
          <w:tcPr>
            <w:tcW w:w="900" w:type="dxa"/>
            <w:tcBorders>
              <w:top w:val="nil"/>
              <w:left w:val="nil"/>
              <w:bottom w:val="single" w:sz="4" w:space="0" w:color="auto"/>
              <w:right w:val="single" w:sz="4" w:space="0" w:color="auto"/>
            </w:tcBorders>
            <w:shd w:val="clear" w:color="auto" w:fill="auto"/>
            <w:noWrap/>
            <w:vAlign w:val="center"/>
            <w:hideMark/>
          </w:tcPr>
          <w:p w14:paraId="28407FCF" w14:textId="3652C462"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43746</w:t>
            </w:r>
          </w:p>
        </w:tc>
        <w:tc>
          <w:tcPr>
            <w:tcW w:w="1350" w:type="dxa"/>
            <w:tcBorders>
              <w:top w:val="nil"/>
              <w:left w:val="nil"/>
              <w:bottom w:val="single" w:sz="4" w:space="0" w:color="auto"/>
              <w:right w:val="single" w:sz="4" w:space="0" w:color="auto"/>
            </w:tcBorders>
            <w:shd w:val="clear" w:color="auto" w:fill="auto"/>
            <w:noWrap/>
            <w:vAlign w:val="center"/>
            <w:hideMark/>
          </w:tcPr>
          <w:p w14:paraId="4D73E7BD" w14:textId="0627A09E"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42312</w:t>
            </w:r>
          </w:p>
        </w:tc>
        <w:tc>
          <w:tcPr>
            <w:tcW w:w="1530" w:type="dxa"/>
            <w:tcBorders>
              <w:top w:val="nil"/>
              <w:left w:val="nil"/>
              <w:bottom w:val="single" w:sz="4" w:space="0" w:color="auto"/>
              <w:right w:val="single" w:sz="4" w:space="0" w:color="auto"/>
            </w:tcBorders>
            <w:shd w:val="clear" w:color="auto" w:fill="auto"/>
            <w:noWrap/>
            <w:vAlign w:val="center"/>
            <w:hideMark/>
          </w:tcPr>
          <w:p w14:paraId="728E18B2" w14:textId="6C2B5E46" w:rsidR="00CB41DA" w:rsidRPr="00CB41DA" w:rsidRDefault="00000000" w:rsidP="00CB41DA">
            <w:pPr>
              <w:spacing w:after="0" w:line="240" w:lineRule="auto"/>
              <w:jc w:val="center"/>
              <w:rPr>
                <w:rFonts w:eastAsia="Times New Roman" w:cs="Calibri"/>
                <w:color w:val="000000"/>
                <w:sz w:val="20"/>
                <w:szCs w:val="20"/>
              </w:rPr>
            </w:pPr>
            <w:hyperlink r:id="rId13" w:history="1">
              <w:r w:rsidR="00CB41DA" w:rsidRPr="00CB41DA">
                <w:rPr>
                  <w:rStyle w:val="Hyperlink"/>
                  <w:rFonts w:eastAsia="Times New Roman" w:cs="Calibri"/>
                  <w:sz w:val="20"/>
                  <w:szCs w:val="20"/>
                </w:rPr>
                <w:t>SRR29202442</w:t>
              </w:r>
            </w:hyperlink>
          </w:p>
        </w:tc>
      </w:tr>
      <w:tr w:rsidR="00CB41DA" w:rsidRPr="00CB41DA" w14:paraId="419FE2A0" w14:textId="4BAAB29E" w:rsidTr="00CB41DA">
        <w:trPr>
          <w:trHeight w:val="320"/>
        </w:trPr>
        <w:tc>
          <w:tcPr>
            <w:tcW w:w="895" w:type="dxa"/>
            <w:tcBorders>
              <w:top w:val="nil"/>
              <w:left w:val="single" w:sz="4" w:space="0" w:color="auto"/>
              <w:bottom w:val="single" w:sz="4" w:space="0" w:color="auto"/>
              <w:right w:val="single" w:sz="4" w:space="0" w:color="auto"/>
            </w:tcBorders>
            <w:vAlign w:val="center"/>
          </w:tcPr>
          <w:p w14:paraId="1BA51EA1" w14:textId="0105EE67"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CHSP04</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2894B459" w14:textId="5F87039E"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39</w:t>
            </w:r>
          </w:p>
        </w:tc>
        <w:tc>
          <w:tcPr>
            <w:tcW w:w="900" w:type="dxa"/>
            <w:tcBorders>
              <w:top w:val="nil"/>
              <w:left w:val="nil"/>
              <w:bottom w:val="single" w:sz="4" w:space="0" w:color="auto"/>
              <w:right w:val="single" w:sz="4" w:space="0" w:color="auto"/>
            </w:tcBorders>
            <w:shd w:val="clear" w:color="auto" w:fill="auto"/>
            <w:noWrap/>
            <w:vAlign w:val="center"/>
            <w:hideMark/>
          </w:tcPr>
          <w:p w14:paraId="6BD77419" w14:textId="51607C04"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center"/>
            <w:hideMark/>
          </w:tcPr>
          <w:p w14:paraId="438DE502" w14:textId="15960CAD"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11372</w:t>
            </w:r>
          </w:p>
        </w:tc>
        <w:tc>
          <w:tcPr>
            <w:tcW w:w="900" w:type="dxa"/>
            <w:tcBorders>
              <w:top w:val="nil"/>
              <w:left w:val="nil"/>
              <w:bottom w:val="single" w:sz="4" w:space="0" w:color="auto"/>
              <w:right w:val="single" w:sz="4" w:space="0" w:color="auto"/>
            </w:tcBorders>
            <w:shd w:val="clear" w:color="auto" w:fill="auto"/>
            <w:noWrap/>
            <w:vAlign w:val="center"/>
            <w:hideMark/>
          </w:tcPr>
          <w:p w14:paraId="35975638" w14:textId="61D78A76"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9649</w:t>
            </w:r>
          </w:p>
        </w:tc>
        <w:tc>
          <w:tcPr>
            <w:tcW w:w="1170" w:type="dxa"/>
            <w:tcBorders>
              <w:top w:val="nil"/>
              <w:left w:val="nil"/>
              <w:bottom w:val="single" w:sz="4" w:space="0" w:color="auto"/>
              <w:right w:val="single" w:sz="4" w:space="0" w:color="auto"/>
            </w:tcBorders>
            <w:shd w:val="clear" w:color="auto" w:fill="auto"/>
            <w:noWrap/>
            <w:vAlign w:val="center"/>
            <w:hideMark/>
          </w:tcPr>
          <w:p w14:paraId="09D369AE" w14:textId="67AC267E"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9344</w:t>
            </w:r>
          </w:p>
        </w:tc>
        <w:tc>
          <w:tcPr>
            <w:tcW w:w="1170" w:type="dxa"/>
            <w:tcBorders>
              <w:top w:val="nil"/>
              <w:left w:val="nil"/>
              <w:bottom w:val="single" w:sz="4" w:space="0" w:color="auto"/>
              <w:right w:val="single" w:sz="4" w:space="0" w:color="auto"/>
            </w:tcBorders>
            <w:shd w:val="clear" w:color="auto" w:fill="auto"/>
            <w:noWrap/>
            <w:vAlign w:val="center"/>
            <w:hideMark/>
          </w:tcPr>
          <w:p w14:paraId="0E89E8B1" w14:textId="050F4D6A"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9322</w:t>
            </w:r>
          </w:p>
        </w:tc>
        <w:tc>
          <w:tcPr>
            <w:tcW w:w="900" w:type="dxa"/>
            <w:tcBorders>
              <w:top w:val="nil"/>
              <w:left w:val="nil"/>
              <w:bottom w:val="single" w:sz="4" w:space="0" w:color="auto"/>
              <w:right w:val="single" w:sz="4" w:space="0" w:color="auto"/>
            </w:tcBorders>
            <w:shd w:val="clear" w:color="auto" w:fill="auto"/>
            <w:noWrap/>
            <w:vAlign w:val="center"/>
            <w:hideMark/>
          </w:tcPr>
          <w:p w14:paraId="5BB095C8" w14:textId="6D2A0D36"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8763</w:t>
            </w:r>
          </w:p>
        </w:tc>
        <w:tc>
          <w:tcPr>
            <w:tcW w:w="1350" w:type="dxa"/>
            <w:tcBorders>
              <w:top w:val="nil"/>
              <w:left w:val="nil"/>
              <w:bottom w:val="single" w:sz="4" w:space="0" w:color="auto"/>
              <w:right w:val="single" w:sz="4" w:space="0" w:color="auto"/>
            </w:tcBorders>
            <w:shd w:val="clear" w:color="auto" w:fill="auto"/>
            <w:noWrap/>
            <w:vAlign w:val="center"/>
            <w:hideMark/>
          </w:tcPr>
          <w:p w14:paraId="206EFE70" w14:textId="083E95A4"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8707</w:t>
            </w:r>
          </w:p>
        </w:tc>
        <w:tc>
          <w:tcPr>
            <w:tcW w:w="1530" w:type="dxa"/>
            <w:tcBorders>
              <w:top w:val="nil"/>
              <w:left w:val="nil"/>
              <w:bottom w:val="single" w:sz="4" w:space="0" w:color="auto"/>
              <w:right w:val="single" w:sz="4" w:space="0" w:color="auto"/>
            </w:tcBorders>
            <w:shd w:val="clear" w:color="auto" w:fill="auto"/>
            <w:noWrap/>
            <w:vAlign w:val="center"/>
            <w:hideMark/>
          </w:tcPr>
          <w:p w14:paraId="5D23CDED" w14:textId="6EF86E41" w:rsidR="00CB41DA" w:rsidRPr="00CB41DA" w:rsidRDefault="00000000" w:rsidP="00CB41DA">
            <w:pPr>
              <w:spacing w:after="0" w:line="240" w:lineRule="auto"/>
              <w:jc w:val="center"/>
              <w:rPr>
                <w:rFonts w:eastAsia="Times New Roman" w:cs="Calibri"/>
                <w:color w:val="000000"/>
                <w:sz w:val="20"/>
                <w:szCs w:val="20"/>
              </w:rPr>
            </w:pPr>
            <w:hyperlink r:id="rId14" w:history="1">
              <w:r w:rsidR="00CB41DA" w:rsidRPr="00CB41DA">
                <w:rPr>
                  <w:rStyle w:val="Hyperlink"/>
                  <w:rFonts w:eastAsia="Times New Roman" w:cs="Calibri"/>
                  <w:sz w:val="20"/>
                  <w:szCs w:val="20"/>
                </w:rPr>
                <w:t>SRR29202444</w:t>
              </w:r>
            </w:hyperlink>
          </w:p>
        </w:tc>
      </w:tr>
      <w:tr w:rsidR="00CB41DA" w:rsidRPr="00CB41DA" w14:paraId="04FE4189" w14:textId="3C4474B4" w:rsidTr="00CB41DA">
        <w:trPr>
          <w:trHeight w:val="320"/>
        </w:trPr>
        <w:tc>
          <w:tcPr>
            <w:tcW w:w="895" w:type="dxa"/>
            <w:tcBorders>
              <w:top w:val="nil"/>
              <w:left w:val="single" w:sz="4" w:space="0" w:color="auto"/>
              <w:bottom w:val="single" w:sz="4" w:space="0" w:color="auto"/>
              <w:right w:val="single" w:sz="4" w:space="0" w:color="auto"/>
            </w:tcBorders>
            <w:vAlign w:val="center"/>
          </w:tcPr>
          <w:p w14:paraId="2DC5F2B0" w14:textId="1F284A98"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CHSP05</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1DFC0642" w14:textId="28E90DA1"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w:t>
            </w:r>
          </w:p>
        </w:tc>
        <w:tc>
          <w:tcPr>
            <w:tcW w:w="900" w:type="dxa"/>
            <w:tcBorders>
              <w:top w:val="nil"/>
              <w:left w:val="nil"/>
              <w:bottom w:val="single" w:sz="4" w:space="0" w:color="auto"/>
              <w:right w:val="single" w:sz="4" w:space="0" w:color="auto"/>
            </w:tcBorders>
            <w:shd w:val="clear" w:color="auto" w:fill="auto"/>
            <w:noWrap/>
            <w:vAlign w:val="center"/>
            <w:hideMark/>
          </w:tcPr>
          <w:p w14:paraId="6888CDEB" w14:textId="5047A81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center"/>
            <w:hideMark/>
          </w:tcPr>
          <w:p w14:paraId="63509632" w14:textId="2408830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40953</w:t>
            </w:r>
          </w:p>
        </w:tc>
        <w:tc>
          <w:tcPr>
            <w:tcW w:w="900" w:type="dxa"/>
            <w:tcBorders>
              <w:top w:val="nil"/>
              <w:left w:val="nil"/>
              <w:bottom w:val="single" w:sz="4" w:space="0" w:color="auto"/>
              <w:right w:val="single" w:sz="4" w:space="0" w:color="auto"/>
            </w:tcBorders>
            <w:shd w:val="clear" w:color="auto" w:fill="auto"/>
            <w:noWrap/>
            <w:vAlign w:val="center"/>
            <w:hideMark/>
          </w:tcPr>
          <w:p w14:paraId="259EF699" w14:textId="4A14AAF0"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35685</w:t>
            </w:r>
          </w:p>
        </w:tc>
        <w:tc>
          <w:tcPr>
            <w:tcW w:w="1170" w:type="dxa"/>
            <w:tcBorders>
              <w:top w:val="nil"/>
              <w:left w:val="nil"/>
              <w:bottom w:val="single" w:sz="4" w:space="0" w:color="auto"/>
              <w:right w:val="single" w:sz="4" w:space="0" w:color="auto"/>
            </w:tcBorders>
            <w:shd w:val="clear" w:color="auto" w:fill="auto"/>
            <w:noWrap/>
            <w:vAlign w:val="center"/>
            <w:hideMark/>
          </w:tcPr>
          <w:p w14:paraId="5E671DC7" w14:textId="7AD09921"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34840</w:t>
            </w:r>
          </w:p>
        </w:tc>
        <w:tc>
          <w:tcPr>
            <w:tcW w:w="1170" w:type="dxa"/>
            <w:tcBorders>
              <w:top w:val="nil"/>
              <w:left w:val="nil"/>
              <w:bottom w:val="single" w:sz="4" w:space="0" w:color="auto"/>
              <w:right w:val="single" w:sz="4" w:space="0" w:color="auto"/>
            </w:tcBorders>
            <w:shd w:val="clear" w:color="auto" w:fill="auto"/>
            <w:noWrap/>
            <w:vAlign w:val="center"/>
            <w:hideMark/>
          </w:tcPr>
          <w:p w14:paraId="34EE3F19" w14:textId="2D905396"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34926</w:t>
            </w:r>
          </w:p>
        </w:tc>
        <w:tc>
          <w:tcPr>
            <w:tcW w:w="900" w:type="dxa"/>
            <w:tcBorders>
              <w:top w:val="nil"/>
              <w:left w:val="nil"/>
              <w:bottom w:val="single" w:sz="4" w:space="0" w:color="auto"/>
              <w:right w:val="single" w:sz="4" w:space="0" w:color="auto"/>
            </w:tcBorders>
            <w:shd w:val="clear" w:color="auto" w:fill="auto"/>
            <w:noWrap/>
            <w:vAlign w:val="center"/>
            <w:hideMark/>
          </w:tcPr>
          <w:p w14:paraId="32F779D3" w14:textId="75B760C8"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33020</w:t>
            </w:r>
          </w:p>
        </w:tc>
        <w:tc>
          <w:tcPr>
            <w:tcW w:w="1350" w:type="dxa"/>
            <w:tcBorders>
              <w:top w:val="nil"/>
              <w:left w:val="nil"/>
              <w:bottom w:val="single" w:sz="4" w:space="0" w:color="auto"/>
              <w:right w:val="single" w:sz="4" w:space="0" w:color="auto"/>
            </w:tcBorders>
            <w:shd w:val="clear" w:color="auto" w:fill="auto"/>
            <w:noWrap/>
            <w:vAlign w:val="center"/>
            <w:hideMark/>
          </w:tcPr>
          <w:p w14:paraId="5B096207" w14:textId="47943731"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31999</w:t>
            </w:r>
          </w:p>
        </w:tc>
        <w:tc>
          <w:tcPr>
            <w:tcW w:w="1530" w:type="dxa"/>
            <w:tcBorders>
              <w:top w:val="nil"/>
              <w:left w:val="nil"/>
              <w:bottom w:val="single" w:sz="4" w:space="0" w:color="auto"/>
              <w:right w:val="single" w:sz="4" w:space="0" w:color="auto"/>
            </w:tcBorders>
            <w:shd w:val="clear" w:color="auto" w:fill="auto"/>
            <w:noWrap/>
            <w:vAlign w:val="center"/>
            <w:hideMark/>
          </w:tcPr>
          <w:p w14:paraId="1202803C" w14:textId="057734C6" w:rsidR="00CB41DA" w:rsidRPr="00CB41DA" w:rsidRDefault="00000000" w:rsidP="00CB41DA">
            <w:pPr>
              <w:spacing w:after="0" w:line="240" w:lineRule="auto"/>
              <w:jc w:val="center"/>
              <w:rPr>
                <w:rFonts w:eastAsia="Times New Roman" w:cs="Calibri"/>
                <w:color w:val="000000"/>
                <w:sz w:val="20"/>
                <w:szCs w:val="20"/>
              </w:rPr>
            </w:pPr>
            <w:r>
              <w:fldChar w:fldCharType="begin"/>
            </w:r>
            <w:ins w:id="33" w:author="Tricia Van Laar" w:date="2024-07-16T09:19:00Z">
              <w:r w:rsidR="000656D3">
                <w:instrText>HYPERLINK "https://www.ncbi.nlm.nih.gov/sra/?term=SRR29202438"</w:instrText>
              </w:r>
            </w:ins>
            <w:del w:id="34" w:author="Tricia Van Laar" w:date="2024-07-16T09:19:00Z">
              <w:r w:rsidDel="000656D3">
                <w:delInstrText>HYPERLINK "https://www.ncbi.nlm.nih.gov/sra/?term=SRR29202450"</w:delInstrText>
              </w:r>
            </w:del>
            <w:ins w:id="35" w:author="Tricia Van Laar" w:date="2024-07-16T09:19:00Z"/>
            <w:r>
              <w:fldChar w:fldCharType="separate"/>
            </w:r>
            <w:del w:id="36" w:author="Tricia Van Laar" w:date="2024-07-16T09:19:00Z">
              <w:r w:rsidR="00CB41DA" w:rsidRPr="00CB41DA" w:rsidDel="000656D3">
                <w:rPr>
                  <w:rStyle w:val="Hyperlink"/>
                  <w:rFonts w:eastAsia="Times New Roman" w:cs="Calibri"/>
                  <w:sz w:val="20"/>
                  <w:szCs w:val="20"/>
                </w:rPr>
                <w:delText>SRR29202450</w:delText>
              </w:r>
            </w:del>
            <w:ins w:id="37" w:author="Tricia Van Laar" w:date="2024-07-16T09:19:00Z">
              <w:r w:rsidR="000656D3">
                <w:rPr>
                  <w:rStyle w:val="Hyperlink"/>
                  <w:rFonts w:eastAsia="Times New Roman" w:cs="Calibri"/>
                  <w:sz w:val="20"/>
                  <w:szCs w:val="20"/>
                </w:rPr>
                <w:t>SRR29202438</w:t>
              </w:r>
            </w:ins>
            <w:r>
              <w:rPr>
                <w:rStyle w:val="Hyperlink"/>
                <w:rFonts w:eastAsia="Times New Roman" w:cs="Calibri"/>
                <w:sz w:val="20"/>
                <w:szCs w:val="20"/>
              </w:rPr>
              <w:fldChar w:fldCharType="end"/>
            </w:r>
          </w:p>
        </w:tc>
      </w:tr>
      <w:tr w:rsidR="00CB41DA" w:rsidRPr="00CB41DA" w14:paraId="59AE3538" w14:textId="350A6539" w:rsidTr="00CB41DA">
        <w:trPr>
          <w:trHeight w:val="320"/>
        </w:trPr>
        <w:tc>
          <w:tcPr>
            <w:tcW w:w="895" w:type="dxa"/>
            <w:tcBorders>
              <w:top w:val="nil"/>
              <w:left w:val="single" w:sz="4" w:space="0" w:color="auto"/>
              <w:bottom w:val="single" w:sz="4" w:space="0" w:color="auto"/>
              <w:right w:val="single" w:sz="4" w:space="0" w:color="auto"/>
            </w:tcBorders>
            <w:vAlign w:val="center"/>
          </w:tcPr>
          <w:p w14:paraId="2924E00A" w14:textId="4ABAF32A"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CHSP06</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06B3AD1D" w14:textId="47373251"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377</w:t>
            </w:r>
          </w:p>
        </w:tc>
        <w:tc>
          <w:tcPr>
            <w:tcW w:w="900" w:type="dxa"/>
            <w:tcBorders>
              <w:top w:val="nil"/>
              <w:left w:val="nil"/>
              <w:bottom w:val="single" w:sz="4" w:space="0" w:color="auto"/>
              <w:right w:val="single" w:sz="4" w:space="0" w:color="auto"/>
            </w:tcBorders>
            <w:shd w:val="clear" w:color="auto" w:fill="auto"/>
            <w:noWrap/>
            <w:vAlign w:val="center"/>
            <w:hideMark/>
          </w:tcPr>
          <w:p w14:paraId="3604DDF8" w14:textId="1EB772D6"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center"/>
            <w:hideMark/>
          </w:tcPr>
          <w:p w14:paraId="73C441EA" w14:textId="3CEB7072"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58412</w:t>
            </w:r>
          </w:p>
        </w:tc>
        <w:tc>
          <w:tcPr>
            <w:tcW w:w="900" w:type="dxa"/>
            <w:tcBorders>
              <w:top w:val="nil"/>
              <w:left w:val="nil"/>
              <w:bottom w:val="single" w:sz="4" w:space="0" w:color="auto"/>
              <w:right w:val="single" w:sz="4" w:space="0" w:color="auto"/>
            </w:tcBorders>
            <w:shd w:val="clear" w:color="auto" w:fill="auto"/>
            <w:noWrap/>
            <w:vAlign w:val="center"/>
            <w:hideMark/>
          </w:tcPr>
          <w:p w14:paraId="4B21B182" w14:textId="1A8E6E39"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53359</w:t>
            </w:r>
          </w:p>
        </w:tc>
        <w:tc>
          <w:tcPr>
            <w:tcW w:w="1170" w:type="dxa"/>
            <w:tcBorders>
              <w:top w:val="nil"/>
              <w:left w:val="nil"/>
              <w:bottom w:val="single" w:sz="4" w:space="0" w:color="auto"/>
              <w:right w:val="single" w:sz="4" w:space="0" w:color="auto"/>
            </w:tcBorders>
            <w:shd w:val="clear" w:color="auto" w:fill="auto"/>
            <w:noWrap/>
            <w:vAlign w:val="center"/>
            <w:hideMark/>
          </w:tcPr>
          <w:p w14:paraId="66A399AC" w14:textId="2D237413"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52344</w:t>
            </w:r>
          </w:p>
        </w:tc>
        <w:tc>
          <w:tcPr>
            <w:tcW w:w="1170" w:type="dxa"/>
            <w:tcBorders>
              <w:top w:val="nil"/>
              <w:left w:val="nil"/>
              <w:bottom w:val="single" w:sz="4" w:space="0" w:color="auto"/>
              <w:right w:val="single" w:sz="4" w:space="0" w:color="auto"/>
            </w:tcBorders>
            <w:shd w:val="clear" w:color="auto" w:fill="auto"/>
            <w:noWrap/>
            <w:vAlign w:val="center"/>
            <w:hideMark/>
          </w:tcPr>
          <w:p w14:paraId="2D4B4655" w14:textId="6AA9AC63"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52381</w:t>
            </w:r>
          </w:p>
        </w:tc>
        <w:tc>
          <w:tcPr>
            <w:tcW w:w="900" w:type="dxa"/>
            <w:tcBorders>
              <w:top w:val="nil"/>
              <w:left w:val="nil"/>
              <w:bottom w:val="single" w:sz="4" w:space="0" w:color="auto"/>
              <w:right w:val="single" w:sz="4" w:space="0" w:color="auto"/>
            </w:tcBorders>
            <w:shd w:val="clear" w:color="auto" w:fill="auto"/>
            <w:noWrap/>
            <w:vAlign w:val="center"/>
            <w:hideMark/>
          </w:tcPr>
          <w:p w14:paraId="3BD60578" w14:textId="6B116558"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50307</w:t>
            </w:r>
          </w:p>
        </w:tc>
        <w:tc>
          <w:tcPr>
            <w:tcW w:w="1350" w:type="dxa"/>
            <w:tcBorders>
              <w:top w:val="nil"/>
              <w:left w:val="nil"/>
              <w:bottom w:val="single" w:sz="4" w:space="0" w:color="auto"/>
              <w:right w:val="single" w:sz="4" w:space="0" w:color="auto"/>
            </w:tcBorders>
            <w:shd w:val="clear" w:color="auto" w:fill="auto"/>
            <w:noWrap/>
            <w:vAlign w:val="center"/>
            <w:hideMark/>
          </w:tcPr>
          <w:p w14:paraId="1C9C973A" w14:textId="19C228CE"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49818</w:t>
            </w:r>
          </w:p>
        </w:tc>
        <w:tc>
          <w:tcPr>
            <w:tcW w:w="1530" w:type="dxa"/>
            <w:tcBorders>
              <w:top w:val="nil"/>
              <w:left w:val="nil"/>
              <w:bottom w:val="single" w:sz="4" w:space="0" w:color="auto"/>
              <w:right w:val="single" w:sz="4" w:space="0" w:color="auto"/>
            </w:tcBorders>
            <w:shd w:val="clear" w:color="auto" w:fill="auto"/>
            <w:noWrap/>
            <w:vAlign w:val="center"/>
            <w:hideMark/>
          </w:tcPr>
          <w:p w14:paraId="3E623C40" w14:textId="1D2BD155" w:rsidR="00CB41DA" w:rsidRPr="00CB41DA" w:rsidRDefault="00000000" w:rsidP="00CB41DA">
            <w:pPr>
              <w:spacing w:after="0" w:line="240" w:lineRule="auto"/>
              <w:jc w:val="center"/>
              <w:rPr>
                <w:rFonts w:eastAsia="Times New Roman" w:cs="Calibri"/>
                <w:color w:val="000000"/>
                <w:sz w:val="20"/>
                <w:szCs w:val="20"/>
              </w:rPr>
            </w:pPr>
            <w:hyperlink r:id="rId15" w:history="1">
              <w:r w:rsidR="00CB41DA" w:rsidRPr="00CB41DA">
                <w:rPr>
                  <w:rStyle w:val="Hyperlink"/>
                  <w:rFonts w:eastAsia="Times New Roman" w:cs="Calibri"/>
                  <w:sz w:val="20"/>
                  <w:szCs w:val="20"/>
                </w:rPr>
                <w:t>SRR29202445</w:t>
              </w:r>
            </w:hyperlink>
          </w:p>
        </w:tc>
      </w:tr>
      <w:tr w:rsidR="00CB41DA" w:rsidRPr="00CB41DA" w14:paraId="7048EA80" w14:textId="782D4C32" w:rsidTr="00CB41DA">
        <w:trPr>
          <w:trHeight w:val="320"/>
        </w:trPr>
        <w:tc>
          <w:tcPr>
            <w:tcW w:w="895" w:type="dxa"/>
            <w:tcBorders>
              <w:top w:val="nil"/>
              <w:left w:val="single" w:sz="4" w:space="0" w:color="auto"/>
              <w:bottom w:val="single" w:sz="4" w:space="0" w:color="auto"/>
              <w:right w:val="single" w:sz="4" w:space="0" w:color="auto"/>
            </w:tcBorders>
            <w:vAlign w:val="center"/>
          </w:tcPr>
          <w:p w14:paraId="0B3C9A9C" w14:textId="4AAA76D8"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CHSP07</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2F04106A" w14:textId="323278BD"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372</w:t>
            </w:r>
          </w:p>
        </w:tc>
        <w:tc>
          <w:tcPr>
            <w:tcW w:w="900" w:type="dxa"/>
            <w:tcBorders>
              <w:top w:val="nil"/>
              <w:left w:val="nil"/>
              <w:bottom w:val="single" w:sz="4" w:space="0" w:color="auto"/>
              <w:right w:val="single" w:sz="4" w:space="0" w:color="auto"/>
            </w:tcBorders>
            <w:shd w:val="clear" w:color="auto" w:fill="auto"/>
            <w:noWrap/>
            <w:vAlign w:val="center"/>
            <w:hideMark/>
          </w:tcPr>
          <w:p w14:paraId="49F67FC2" w14:textId="4579E65A"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center"/>
            <w:hideMark/>
          </w:tcPr>
          <w:p w14:paraId="109019BC" w14:textId="0011836E"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45801</w:t>
            </w:r>
          </w:p>
        </w:tc>
        <w:tc>
          <w:tcPr>
            <w:tcW w:w="900" w:type="dxa"/>
            <w:tcBorders>
              <w:top w:val="nil"/>
              <w:left w:val="nil"/>
              <w:bottom w:val="single" w:sz="4" w:space="0" w:color="auto"/>
              <w:right w:val="single" w:sz="4" w:space="0" w:color="auto"/>
            </w:tcBorders>
            <w:shd w:val="clear" w:color="auto" w:fill="auto"/>
            <w:noWrap/>
            <w:vAlign w:val="center"/>
            <w:hideMark/>
          </w:tcPr>
          <w:p w14:paraId="0337F620" w14:textId="039877D0"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42088</w:t>
            </w:r>
          </w:p>
        </w:tc>
        <w:tc>
          <w:tcPr>
            <w:tcW w:w="1170" w:type="dxa"/>
            <w:tcBorders>
              <w:top w:val="nil"/>
              <w:left w:val="nil"/>
              <w:bottom w:val="single" w:sz="4" w:space="0" w:color="auto"/>
              <w:right w:val="single" w:sz="4" w:space="0" w:color="auto"/>
            </w:tcBorders>
            <w:shd w:val="clear" w:color="auto" w:fill="auto"/>
            <w:noWrap/>
            <w:vAlign w:val="center"/>
            <w:hideMark/>
          </w:tcPr>
          <w:p w14:paraId="14E9DF47" w14:textId="2652DE35"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41404</w:t>
            </w:r>
          </w:p>
        </w:tc>
        <w:tc>
          <w:tcPr>
            <w:tcW w:w="1170" w:type="dxa"/>
            <w:tcBorders>
              <w:top w:val="nil"/>
              <w:left w:val="nil"/>
              <w:bottom w:val="single" w:sz="4" w:space="0" w:color="auto"/>
              <w:right w:val="single" w:sz="4" w:space="0" w:color="auto"/>
            </w:tcBorders>
            <w:shd w:val="clear" w:color="auto" w:fill="auto"/>
            <w:noWrap/>
            <w:vAlign w:val="center"/>
            <w:hideMark/>
          </w:tcPr>
          <w:p w14:paraId="6B275C5E" w14:textId="6ADF639E"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41524</w:t>
            </w:r>
          </w:p>
        </w:tc>
        <w:tc>
          <w:tcPr>
            <w:tcW w:w="900" w:type="dxa"/>
            <w:tcBorders>
              <w:top w:val="nil"/>
              <w:left w:val="nil"/>
              <w:bottom w:val="single" w:sz="4" w:space="0" w:color="auto"/>
              <w:right w:val="single" w:sz="4" w:space="0" w:color="auto"/>
            </w:tcBorders>
            <w:shd w:val="clear" w:color="auto" w:fill="auto"/>
            <w:noWrap/>
            <w:vAlign w:val="center"/>
            <w:hideMark/>
          </w:tcPr>
          <w:p w14:paraId="600F6E1E" w14:textId="1A0E0BCD"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40076</w:t>
            </w:r>
          </w:p>
        </w:tc>
        <w:tc>
          <w:tcPr>
            <w:tcW w:w="1350" w:type="dxa"/>
            <w:tcBorders>
              <w:top w:val="nil"/>
              <w:left w:val="nil"/>
              <w:bottom w:val="single" w:sz="4" w:space="0" w:color="auto"/>
              <w:right w:val="single" w:sz="4" w:space="0" w:color="auto"/>
            </w:tcBorders>
            <w:shd w:val="clear" w:color="auto" w:fill="auto"/>
            <w:noWrap/>
            <w:vAlign w:val="center"/>
            <w:hideMark/>
          </w:tcPr>
          <w:p w14:paraId="4B006B5C" w14:textId="7532501C"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39548</w:t>
            </w:r>
          </w:p>
        </w:tc>
        <w:tc>
          <w:tcPr>
            <w:tcW w:w="1530" w:type="dxa"/>
            <w:tcBorders>
              <w:top w:val="nil"/>
              <w:left w:val="nil"/>
              <w:bottom w:val="single" w:sz="4" w:space="0" w:color="auto"/>
              <w:right w:val="single" w:sz="4" w:space="0" w:color="auto"/>
            </w:tcBorders>
            <w:shd w:val="clear" w:color="auto" w:fill="auto"/>
            <w:noWrap/>
            <w:vAlign w:val="center"/>
            <w:hideMark/>
          </w:tcPr>
          <w:p w14:paraId="6A2388ED" w14:textId="13211B9F" w:rsidR="00CB41DA" w:rsidRPr="00CB41DA" w:rsidRDefault="00000000" w:rsidP="00CB41DA">
            <w:pPr>
              <w:spacing w:after="0" w:line="240" w:lineRule="auto"/>
              <w:jc w:val="center"/>
              <w:rPr>
                <w:rFonts w:eastAsia="Times New Roman" w:cs="Calibri"/>
                <w:color w:val="000000"/>
                <w:sz w:val="20"/>
                <w:szCs w:val="20"/>
              </w:rPr>
            </w:pPr>
            <w:hyperlink r:id="rId16" w:history="1">
              <w:r w:rsidR="00CB41DA" w:rsidRPr="00CB41DA">
                <w:rPr>
                  <w:rStyle w:val="Hyperlink"/>
                  <w:rFonts w:eastAsia="Times New Roman" w:cs="Calibri"/>
                  <w:sz w:val="20"/>
                  <w:szCs w:val="20"/>
                </w:rPr>
                <w:t>SRR29202446</w:t>
              </w:r>
            </w:hyperlink>
          </w:p>
        </w:tc>
      </w:tr>
      <w:tr w:rsidR="00CB41DA" w:rsidRPr="00CB41DA" w14:paraId="5F00BA29" w14:textId="76BC6235" w:rsidTr="00CB41DA">
        <w:trPr>
          <w:trHeight w:val="320"/>
        </w:trPr>
        <w:tc>
          <w:tcPr>
            <w:tcW w:w="895" w:type="dxa"/>
            <w:tcBorders>
              <w:top w:val="nil"/>
              <w:left w:val="single" w:sz="4" w:space="0" w:color="auto"/>
              <w:bottom w:val="single" w:sz="4" w:space="0" w:color="auto"/>
              <w:right w:val="single" w:sz="4" w:space="0" w:color="auto"/>
            </w:tcBorders>
            <w:vAlign w:val="center"/>
          </w:tcPr>
          <w:p w14:paraId="38591AC0" w14:textId="79BFDE6B"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CHSP08</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4D6400F4" w14:textId="20FC6600"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20</w:t>
            </w:r>
          </w:p>
        </w:tc>
        <w:tc>
          <w:tcPr>
            <w:tcW w:w="900" w:type="dxa"/>
            <w:tcBorders>
              <w:top w:val="nil"/>
              <w:left w:val="nil"/>
              <w:bottom w:val="single" w:sz="4" w:space="0" w:color="auto"/>
              <w:right w:val="single" w:sz="4" w:space="0" w:color="auto"/>
            </w:tcBorders>
            <w:shd w:val="clear" w:color="auto" w:fill="auto"/>
            <w:noWrap/>
            <w:vAlign w:val="center"/>
            <w:hideMark/>
          </w:tcPr>
          <w:p w14:paraId="10857C3E" w14:textId="2CB9299A"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center"/>
            <w:hideMark/>
          </w:tcPr>
          <w:p w14:paraId="6BFC03B4" w14:textId="2FED4A28"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54567</w:t>
            </w:r>
          </w:p>
        </w:tc>
        <w:tc>
          <w:tcPr>
            <w:tcW w:w="900" w:type="dxa"/>
            <w:tcBorders>
              <w:top w:val="nil"/>
              <w:left w:val="nil"/>
              <w:bottom w:val="single" w:sz="4" w:space="0" w:color="auto"/>
              <w:right w:val="single" w:sz="4" w:space="0" w:color="auto"/>
            </w:tcBorders>
            <w:shd w:val="clear" w:color="auto" w:fill="auto"/>
            <w:noWrap/>
            <w:vAlign w:val="center"/>
            <w:hideMark/>
          </w:tcPr>
          <w:p w14:paraId="3E26FE89" w14:textId="4093671C"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45840</w:t>
            </w:r>
          </w:p>
        </w:tc>
        <w:tc>
          <w:tcPr>
            <w:tcW w:w="1170" w:type="dxa"/>
            <w:tcBorders>
              <w:top w:val="nil"/>
              <w:left w:val="nil"/>
              <w:bottom w:val="single" w:sz="4" w:space="0" w:color="auto"/>
              <w:right w:val="single" w:sz="4" w:space="0" w:color="auto"/>
            </w:tcBorders>
            <w:shd w:val="clear" w:color="auto" w:fill="auto"/>
            <w:noWrap/>
            <w:vAlign w:val="center"/>
            <w:hideMark/>
          </w:tcPr>
          <w:p w14:paraId="78FFA80E" w14:textId="59A7CA6C"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44686</w:t>
            </w:r>
          </w:p>
        </w:tc>
        <w:tc>
          <w:tcPr>
            <w:tcW w:w="1170" w:type="dxa"/>
            <w:tcBorders>
              <w:top w:val="nil"/>
              <w:left w:val="nil"/>
              <w:bottom w:val="single" w:sz="4" w:space="0" w:color="auto"/>
              <w:right w:val="single" w:sz="4" w:space="0" w:color="auto"/>
            </w:tcBorders>
            <w:shd w:val="clear" w:color="auto" w:fill="auto"/>
            <w:noWrap/>
            <w:vAlign w:val="center"/>
            <w:hideMark/>
          </w:tcPr>
          <w:p w14:paraId="02DF1C92" w14:textId="405877FC"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44668</w:t>
            </w:r>
          </w:p>
        </w:tc>
        <w:tc>
          <w:tcPr>
            <w:tcW w:w="900" w:type="dxa"/>
            <w:tcBorders>
              <w:top w:val="nil"/>
              <w:left w:val="nil"/>
              <w:bottom w:val="single" w:sz="4" w:space="0" w:color="auto"/>
              <w:right w:val="single" w:sz="4" w:space="0" w:color="auto"/>
            </w:tcBorders>
            <w:shd w:val="clear" w:color="auto" w:fill="auto"/>
            <w:noWrap/>
            <w:vAlign w:val="center"/>
            <w:hideMark/>
          </w:tcPr>
          <w:p w14:paraId="4457CDB4" w14:textId="204AC68D"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40451</w:t>
            </w:r>
          </w:p>
        </w:tc>
        <w:tc>
          <w:tcPr>
            <w:tcW w:w="1350" w:type="dxa"/>
            <w:tcBorders>
              <w:top w:val="nil"/>
              <w:left w:val="nil"/>
              <w:bottom w:val="single" w:sz="4" w:space="0" w:color="auto"/>
              <w:right w:val="single" w:sz="4" w:space="0" w:color="auto"/>
            </w:tcBorders>
            <w:shd w:val="clear" w:color="auto" w:fill="auto"/>
            <w:noWrap/>
            <w:vAlign w:val="center"/>
            <w:hideMark/>
          </w:tcPr>
          <w:p w14:paraId="777B42DD" w14:textId="45A794DF"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39019</w:t>
            </w:r>
          </w:p>
        </w:tc>
        <w:tc>
          <w:tcPr>
            <w:tcW w:w="1530" w:type="dxa"/>
            <w:tcBorders>
              <w:top w:val="nil"/>
              <w:left w:val="nil"/>
              <w:bottom w:val="single" w:sz="4" w:space="0" w:color="auto"/>
              <w:right w:val="single" w:sz="4" w:space="0" w:color="auto"/>
            </w:tcBorders>
            <w:shd w:val="clear" w:color="auto" w:fill="auto"/>
            <w:noWrap/>
            <w:vAlign w:val="center"/>
            <w:hideMark/>
          </w:tcPr>
          <w:p w14:paraId="4EC10C46" w14:textId="10AA77A3" w:rsidR="00CB41DA" w:rsidRPr="00CB41DA" w:rsidRDefault="00000000" w:rsidP="00CB41DA">
            <w:pPr>
              <w:spacing w:after="0" w:line="240" w:lineRule="auto"/>
              <w:jc w:val="center"/>
              <w:rPr>
                <w:rFonts w:eastAsia="Times New Roman" w:cs="Calibri"/>
                <w:color w:val="000000"/>
                <w:sz w:val="20"/>
                <w:szCs w:val="20"/>
              </w:rPr>
            </w:pPr>
            <w:hyperlink r:id="rId17" w:history="1">
              <w:r w:rsidR="00CB41DA" w:rsidRPr="00CB41DA">
                <w:rPr>
                  <w:rStyle w:val="Hyperlink"/>
                  <w:rFonts w:eastAsia="Times New Roman" w:cs="Calibri"/>
                  <w:sz w:val="20"/>
                  <w:szCs w:val="20"/>
                </w:rPr>
                <w:t>SRR29202437</w:t>
              </w:r>
            </w:hyperlink>
          </w:p>
        </w:tc>
      </w:tr>
      <w:tr w:rsidR="00CB41DA" w:rsidRPr="00CB41DA" w14:paraId="4048C483" w14:textId="75D1CA24" w:rsidTr="00CB41DA">
        <w:trPr>
          <w:trHeight w:val="320"/>
        </w:trPr>
        <w:tc>
          <w:tcPr>
            <w:tcW w:w="895" w:type="dxa"/>
            <w:tcBorders>
              <w:top w:val="nil"/>
              <w:left w:val="single" w:sz="4" w:space="0" w:color="auto"/>
              <w:bottom w:val="single" w:sz="4" w:space="0" w:color="auto"/>
              <w:right w:val="single" w:sz="4" w:space="0" w:color="auto"/>
            </w:tcBorders>
            <w:vAlign w:val="center"/>
          </w:tcPr>
          <w:p w14:paraId="39F2A3D7" w14:textId="77673468"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CHSP09</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2C844CFE" w14:textId="6E8EFC31"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184</w:t>
            </w:r>
          </w:p>
        </w:tc>
        <w:tc>
          <w:tcPr>
            <w:tcW w:w="900" w:type="dxa"/>
            <w:tcBorders>
              <w:top w:val="nil"/>
              <w:left w:val="nil"/>
              <w:bottom w:val="single" w:sz="4" w:space="0" w:color="auto"/>
              <w:right w:val="single" w:sz="4" w:space="0" w:color="auto"/>
            </w:tcBorders>
            <w:shd w:val="clear" w:color="auto" w:fill="auto"/>
            <w:noWrap/>
            <w:vAlign w:val="center"/>
            <w:hideMark/>
          </w:tcPr>
          <w:p w14:paraId="6A8A769A" w14:textId="585AF156"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center"/>
            <w:hideMark/>
          </w:tcPr>
          <w:p w14:paraId="5CF4D2FA" w14:textId="1A107F2E"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55020</w:t>
            </w:r>
          </w:p>
        </w:tc>
        <w:tc>
          <w:tcPr>
            <w:tcW w:w="900" w:type="dxa"/>
            <w:tcBorders>
              <w:top w:val="nil"/>
              <w:left w:val="nil"/>
              <w:bottom w:val="single" w:sz="4" w:space="0" w:color="auto"/>
              <w:right w:val="single" w:sz="4" w:space="0" w:color="auto"/>
            </w:tcBorders>
            <w:shd w:val="clear" w:color="auto" w:fill="auto"/>
            <w:noWrap/>
            <w:vAlign w:val="center"/>
            <w:hideMark/>
          </w:tcPr>
          <w:p w14:paraId="374EA347" w14:textId="41225EF8"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48926</w:t>
            </w:r>
          </w:p>
        </w:tc>
        <w:tc>
          <w:tcPr>
            <w:tcW w:w="1170" w:type="dxa"/>
            <w:tcBorders>
              <w:top w:val="nil"/>
              <w:left w:val="nil"/>
              <w:bottom w:val="single" w:sz="4" w:space="0" w:color="auto"/>
              <w:right w:val="single" w:sz="4" w:space="0" w:color="auto"/>
            </w:tcBorders>
            <w:shd w:val="clear" w:color="auto" w:fill="auto"/>
            <w:noWrap/>
            <w:vAlign w:val="center"/>
            <w:hideMark/>
          </w:tcPr>
          <w:p w14:paraId="5EDAA831" w14:textId="0EB3C18D"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48163</w:t>
            </w:r>
          </w:p>
        </w:tc>
        <w:tc>
          <w:tcPr>
            <w:tcW w:w="1170" w:type="dxa"/>
            <w:tcBorders>
              <w:top w:val="nil"/>
              <w:left w:val="nil"/>
              <w:bottom w:val="single" w:sz="4" w:space="0" w:color="auto"/>
              <w:right w:val="single" w:sz="4" w:space="0" w:color="auto"/>
            </w:tcBorders>
            <w:shd w:val="clear" w:color="auto" w:fill="auto"/>
            <w:noWrap/>
            <w:vAlign w:val="center"/>
            <w:hideMark/>
          </w:tcPr>
          <w:p w14:paraId="057351FF" w14:textId="3BCE2E99"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48153</w:t>
            </w:r>
          </w:p>
        </w:tc>
        <w:tc>
          <w:tcPr>
            <w:tcW w:w="900" w:type="dxa"/>
            <w:tcBorders>
              <w:top w:val="nil"/>
              <w:left w:val="nil"/>
              <w:bottom w:val="single" w:sz="4" w:space="0" w:color="auto"/>
              <w:right w:val="single" w:sz="4" w:space="0" w:color="auto"/>
            </w:tcBorders>
            <w:shd w:val="clear" w:color="auto" w:fill="auto"/>
            <w:noWrap/>
            <w:vAlign w:val="center"/>
            <w:hideMark/>
          </w:tcPr>
          <w:p w14:paraId="341D5038" w14:textId="421A50F6"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46358</w:t>
            </w:r>
          </w:p>
        </w:tc>
        <w:tc>
          <w:tcPr>
            <w:tcW w:w="1350" w:type="dxa"/>
            <w:tcBorders>
              <w:top w:val="nil"/>
              <w:left w:val="nil"/>
              <w:bottom w:val="single" w:sz="4" w:space="0" w:color="auto"/>
              <w:right w:val="single" w:sz="4" w:space="0" w:color="auto"/>
            </w:tcBorders>
            <w:shd w:val="clear" w:color="auto" w:fill="auto"/>
            <w:noWrap/>
            <w:vAlign w:val="center"/>
            <w:hideMark/>
          </w:tcPr>
          <w:p w14:paraId="639B511A" w14:textId="637F7179"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44916</w:t>
            </w:r>
          </w:p>
        </w:tc>
        <w:tc>
          <w:tcPr>
            <w:tcW w:w="1530" w:type="dxa"/>
            <w:tcBorders>
              <w:top w:val="nil"/>
              <w:left w:val="nil"/>
              <w:bottom w:val="single" w:sz="4" w:space="0" w:color="auto"/>
              <w:right w:val="single" w:sz="4" w:space="0" w:color="auto"/>
            </w:tcBorders>
            <w:shd w:val="clear" w:color="auto" w:fill="auto"/>
            <w:noWrap/>
            <w:vAlign w:val="center"/>
            <w:hideMark/>
          </w:tcPr>
          <w:p w14:paraId="58834DB4" w14:textId="5D7F4047" w:rsidR="00CB41DA" w:rsidRPr="00CB41DA" w:rsidRDefault="00000000" w:rsidP="00CB41DA">
            <w:pPr>
              <w:spacing w:after="0" w:line="240" w:lineRule="auto"/>
              <w:jc w:val="center"/>
              <w:rPr>
                <w:rFonts w:eastAsia="Times New Roman" w:cs="Calibri"/>
                <w:color w:val="000000"/>
                <w:sz w:val="20"/>
                <w:szCs w:val="20"/>
              </w:rPr>
            </w:pPr>
            <w:hyperlink r:id="rId18" w:history="1">
              <w:r w:rsidR="00CB41DA" w:rsidRPr="00CB41DA">
                <w:rPr>
                  <w:rStyle w:val="Hyperlink"/>
                  <w:rFonts w:eastAsia="Times New Roman" w:cs="Calibri"/>
                  <w:sz w:val="20"/>
                  <w:szCs w:val="20"/>
                </w:rPr>
                <w:t>SRR29202440</w:t>
              </w:r>
            </w:hyperlink>
          </w:p>
        </w:tc>
      </w:tr>
      <w:tr w:rsidR="00CB41DA" w:rsidRPr="00CB41DA" w14:paraId="3BAADD45" w14:textId="6452FD55" w:rsidTr="00CB41DA">
        <w:trPr>
          <w:trHeight w:val="320"/>
        </w:trPr>
        <w:tc>
          <w:tcPr>
            <w:tcW w:w="895" w:type="dxa"/>
            <w:tcBorders>
              <w:top w:val="nil"/>
              <w:left w:val="single" w:sz="4" w:space="0" w:color="auto"/>
              <w:bottom w:val="single" w:sz="4" w:space="0" w:color="auto"/>
              <w:right w:val="single" w:sz="4" w:space="0" w:color="auto"/>
            </w:tcBorders>
            <w:vAlign w:val="center"/>
          </w:tcPr>
          <w:p w14:paraId="42A7B26D" w14:textId="46501EE2"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CHSP10</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3674DB76" w14:textId="2A4F3678"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214</w:t>
            </w:r>
          </w:p>
        </w:tc>
        <w:tc>
          <w:tcPr>
            <w:tcW w:w="900" w:type="dxa"/>
            <w:tcBorders>
              <w:top w:val="nil"/>
              <w:left w:val="nil"/>
              <w:bottom w:val="single" w:sz="4" w:space="0" w:color="auto"/>
              <w:right w:val="single" w:sz="4" w:space="0" w:color="auto"/>
            </w:tcBorders>
            <w:shd w:val="clear" w:color="auto" w:fill="auto"/>
            <w:noWrap/>
            <w:vAlign w:val="center"/>
            <w:hideMark/>
          </w:tcPr>
          <w:p w14:paraId="3C140BDE" w14:textId="05B65E3C"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center"/>
            <w:hideMark/>
          </w:tcPr>
          <w:p w14:paraId="681820DB" w14:textId="69F45FB2"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19470</w:t>
            </w:r>
          </w:p>
        </w:tc>
        <w:tc>
          <w:tcPr>
            <w:tcW w:w="900" w:type="dxa"/>
            <w:tcBorders>
              <w:top w:val="nil"/>
              <w:left w:val="nil"/>
              <w:bottom w:val="single" w:sz="4" w:space="0" w:color="auto"/>
              <w:right w:val="single" w:sz="4" w:space="0" w:color="auto"/>
            </w:tcBorders>
            <w:shd w:val="clear" w:color="auto" w:fill="auto"/>
            <w:noWrap/>
            <w:vAlign w:val="center"/>
            <w:hideMark/>
          </w:tcPr>
          <w:p w14:paraId="00B17044" w14:textId="57B6CE1B"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18049</w:t>
            </w:r>
          </w:p>
        </w:tc>
        <w:tc>
          <w:tcPr>
            <w:tcW w:w="1170" w:type="dxa"/>
            <w:tcBorders>
              <w:top w:val="nil"/>
              <w:left w:val="nil"/>
              <w:bottom w:val="single" w:sz="4" w:space="0" w:color="auto"/>
              <w:right w:val="single" w:sz="4" w:space="0" w:color="auto"/>
            </w:tcBorders>
            <w:shd w:val="clear" w:color="auto" w:fill="auto"/>
            <w:noWrap/>
            <w:vAlign w:val="center"/>
            <w:hideMark/>
          </w:tcPr>
          <w:p w14:paraId="322C9A19" w14:textId="78AE036E"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17818</w:t>
            </w:r>
          </w:p>
        </w:tc>
        <w:tc>
          <w:tcPr>
            <w:tcW w:w="1170" w:type="dxa"/>
            <w:tcBorders>
              <w:top w:val="nil"/>
              <w:left w:val="nil"/>
              <w:bottom w:val="single" w:sz="4" w:space="0" w:color="auto"/>
              <w:right w:val="single" w:sz="4" w:space="0" w:color="auto"/>
            </w:tcBorders>
            <w:shd w:val="clear" w:color="auto" w:fill="auto"/>
            <w:noWrap/>
            <w:vAlign w:val="center"/>
            <w:hideMark/>
          </w:tcPr>
          <w:p w14:paraId="7420902A" w14:textId="4B33A1FD"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17853</w:t>
            </w:r>
          </w:p>
        </w:tc>
        <w:tc>
          <w:tcPr>
            <w:tcW w:w="900" w:type="dxa"/>
            <w:tcBorders>
              <w:top w:val="nil"/>
              <w:left w:val="nil"/>
              <w:bottom w:val="single" w:sz="4" w:space="0" w:color="auto"/>
              <w:right w:val="single" w:sz="4" w:space="0" w:color="auto"/>
            </w:tcBorders>
            <w:shd w:val="clear" w:color="auto" w:fill="auto"/>
            <w:noWrap/>
            <w:vAlign w:val="center"/>
            <w:hideMark/>
          </w:tcPr>
          <w:p w14:paraId="204793DB" w14:textId="501D9E76"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17483</w:t>
            </w:r>
          </w:p>
        </w:tc>
        <w:tc>
          <w:tcPr>
            <w:tcW w:w="1350" w:type="dxa"/>
            <w:tcBorders>
              <w:top w:val="nil"/>
              <w:left w:val="nil"/>
              <w:bottom w:val="single" w:sz="4" w:space="0" w:color="auto"/>
              <w:right w:val="single" w:sz="4" w:space="0" w:color="auto"/>
            </w:tcBorders>
            <w:shd w:val="clear" w:color="auto" w:fill="auto"/>
            <w:noWrap/>
            <w:vAlign w:val="center"/>
            <w:hideMark/>
          </w:tcPr>
          <w:p w14:paraId="75000CB3" w14:textId="25CEF67C"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17483</w:t>
            </w:r>
          </w:p>
        </w:tc>
        <w:tc>
          <w:tcPr>
            <w:tcW w:w="1530" w:type="dxa"/>
            <w:tcBorders>
              <w:top w:val="nil"/>
              <w:left w:val="nil"/>
              <w:bottom w:val="single" w:sz="4" w:space="0" w:color="auto"/>
              <w:right w:val="single" w:sz="4" w:space="0" w:color="auto"/>
            </w:tcBorders>
            <w:shd w:val="clear" w:color="auto" w:fill="auto"/>
            <w:noWrap/>
            <w:vAlign w:val="center"/>
            <w:hideMark/>
          </w:tcPr>
          <w:p w14:paraId="1DF42E8F" w14:textId="3EF0631A" w:rsidR="00CB41DA" w:rsidRPr="00CB41DA" w:rsidRDefault="00000000" w:rsidP="00CB41DA">
            <w:pPr>
              <w:spacing w:after="0" w:line="240" w:lineRule="auto"/>
              <w:jc w:val="center"/>
              <w:rPr>
                <w:rFonts w:eastAsia="Times New Roman" w:cs="Calibri"/>
                <w:color w:val="000000"/>
                <w:sz w:val="20"/>
                <w:szCs w:val="20"/>
              </w:rPr>
            </w:pPr>
            <w:r>
              <w:fldChar w:fldCharType="begin"/>
            </w:r>
            <w:ins w:id="38" w:author="Tricia Van Laar" w:date="2024-07-16T09:19:00Z">
              <w:r w:rsidR="000656D3">
                <w:instrText>HYPERLINK "https://www.ncbi.nlm.nih.gov/sra/?term=SRR29202435"</w:instrText>
              </w:r>
            </w:ins>
            <w:del w:id="39" w:author="Tricia Van Laar" w:date="2024-07-16T09:19:00Z">
              <w:r w:rsidDel="000656D3">
                <w:delInstrText>HYPERLINK "https://www.ncbi.nlm.nih.gov/sra/?term=SRR29202436"</w:delInstrText>
              </w:r>
            </w:del>
            <w:ins w:id="40" w:author="Tricia Van Laar" w:date="2024-07-16T09:19:00Z"/>
            <w:r>
              <w:fldChar w:fldCharType="separate"/>
            </w:r>
            <w:del w:id="41" w:author="Tricia Van Laar" w:date="2024-07-16T09:19:00Z">
              <w:r w:rsidR="00CB41DA" w:rsidRPr="00CB41DA" w:rsidDel="000656D3">
                <w:rPr>
                  <w:rStyle w:val="Hyperlink"/>
                  <w:rFonts w:eastAsia="Times New Roman" w:cs="Calibri"/>
                  <w:sz w:val="20"/>
                  <w:szCs w:val="20"/>
                </w:rPr>
                <w:delText>SRR29202436</w:delText>
              </w:r>
            </w:del>
            <w:ins w:id="42" w:author="Tricia Van Laar" w:date="2024-07-16T09:19:00Z">
              <w:r w:rsidR="000656D3">
                <w:rPr>
                  <w:rStyle w:val="Hyperlink"/>
                  <w:rFonts w:eastAsia="Times New Roman" w:cs="Calibri"/>
                  <w:sz w:val="20"/>
                  <w:szCs w:val="20"/>
                </w:rPr>
                <w:t>SRR29202435</w:t>
              </w:r>
            </w:ins>
            <w:r>
              <w:rPr>
                <w:rStyle w:val="Hyperlink"/>
                <w:rFonts w:eastAsia="Times New Roman" w:cs="Calibri"/>
                <w:sz w:val="20"/>
                <w:szCs w:val="20"/>
              </w:rPr>
              <w:fldChar w:fldCharType="end"/>
            </w:r>
          </w:p>
        </w:tc>
      </w:tr>
      <w:tr w:rsidR="00CB41DA" w:rsidRPr="00CB41DA" w14:paraId="2670FC26" w14:textId="3A166E23" w:rsidTr="00CB41DA">
        <w:trPr>
          <w:trHeight w:val="320"/>
        </w:trPr>
        <w:tc>
          <w:tcPr>
            <w:tcW w:w="895" w:type="dxa"/>
            <w:tcBorders>
              <w:top w:val="nil"/>
              <w:left w:val="single" w:sz="4" w:space="0" w:color="auto"/>
              <w:bottom w:val="single" w:sz="4" w:space="0" w:color="auto"/>
              <w:right w:val="single" w:sz="4" w:space="0" w:color="auto"/>
            </w:tcBorders>
            <w:vAlign w:val="center"/>
          </w:tcPr>
          <w:p w14:paraId="24F7782F" w14:textId="0EC8CF14"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CHSP11</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44CA6DED" w14:textId="0FF7B085"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180</w:t>
            </w:r>
          </w:p>
        </w:tc>
        <w:tc>
          <w:tcPr>
            <w:tcW w:w="900" w:type="dxa"/>
            <w:tcBorders>
              <w:top w:val="nil"/>
              <w:left w:val="nil"/>
              <w:bottom w:val="single" w:sz="4" w:space="0" w:color="auto"/>
              <w:right w:val="single" w:sz="4" w:space="0" w:color="auto"/>
            </w:tcBorders>
            <w:shd w:val="clear" w:color="auto" w:fill="auto"/>
            <w:noWrap/>
            <w:vAlign w:val="center"/>
            <w:hideMark/>
          </w:tcPr>
          <w:p w14:paraId="24E8088C" w14:textId="05F5B7AB"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center"/>
            <w:hideMark/>
          </w:tcPr>
          <w:p w14:paraId="749CA877" w14:textId="49C819F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112134</w:t>
            </w:r>
          </w:p>
        </w:tc>
        <w:tc>
          <w:tcPr>
            <w:tcW w:w="900" w:type="dxa"/>
            <w:tcBorders>
              <w:top w:val="nil"/>
              <w:left w:val="nil"/>
              <w:bottom w:val="single" w:sz="4" w:space="0" w:color="auto"/>
              <w:right w:val="single" w:sz="4" w:space="0" w:color="auto"/>
            </w:tcBorders>
            <w:shd w:val="clear" w:color="auto" w:fill="auto"/>
            <w:noWrap/>
            <w:vAlign w:val="center"/>
            <w:hideMark/>
          </w:tcPr>
          <w:p w14:paraId="38F7D39E" w14:textId="3478E760"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100851</w:t>
            </w:r>
          </w:p>
        </w:tc>
        <w:tc>
          <w:tcPr>
            <w:tcW w:w="1170" w:type="dxa"/>
            <w:tcBorders>
              <w:top w:val="nil"/>
              <w:left w:val="nil"/>
              <w:bottom w:val="single" w:sz="4" w:space="0" w:color="auto"/>
              <w:right w:val="single" w:sz="4" w:space="0" w:color="auto"/>
            </w:tcBorders>
            <w:shd w:val="clear" w:color="auto" w:fill="auto"/>
            <w:noWrap/>
            <w:vAlign w:val="center"/>
            <w:hideMark/>
          </w:tcPr>
          <w:p w14:paraId="167E2DF1" w14:textId="4931B9E8"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100044</w:t>
            </w:r>
          </w:p>
        </w:tc>
        <w:tc>
          <w:tcPr>
            <w:tcW w:w="1170" w:type="dxa"/>
            <w:tcBorders>
              <w:top w:val="nil"/>
              <w:left w:val="nil"/>
              <w:bottom w:val="single" w:sz="4" w:space="0" w:color="auto"/>
              <w:right w:val="single" w:sz="4" w:space="0" w:color="auto"/>
            </w:tcBorders>
            <w:shd w:val="clear" w:color="auto" w:fill="auto"/>
            <w:noWrap/>
            <w:vAlign w:val="center"/>
            <w:hideMark/>
          </w:tcPr>
          <w:p w14:paraId="01B52C5A" w14:textId="443CDDBB"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100117</w:t>
            </w:r>
          </w:p>
        </w:tc>
        <w:tc>
          <w:tcPr>
            <w:tcW w:w="900" w:type="dxa"/>
            <w:tcBorders>
              <w:top w:val="nil"/>
              <w:left w:val="nil"/>
              <w:bottom w:val="single" w:sz="4" w:space="0" w:color="auto"/>
              <w:right w:val="single" w:sz="4" w:space="0" w:color="auto"/>
            </w:tcBorders>
            <w:shd w:val="clear" w:color="auto" w:fill="auto"/>
            <w:noWrap/>
            <w:vAlign w:val="center"/>
            <w:hideMark/>
          </w:tcPr>
          <w:p w14:paraId="1E733C35" w14:textId="717195B1"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89998</w:t>
            </w:r>
          </w:p>
        </w:tc>
        <w:tc>
          <w:tcPr>
            <w:tcW w:w="1350" w:type="dxa"/>
            <w:tcBorders>
              <w:top w:val="nil"/>
              <w:left w:val="nil"/>
              <w:bottom w:val="single" w:sz="4" w:space="0" w:color="auto"/>
              <w:right w:val="single" w:sz="4" w:space="0" w:color="auto"/>
            </w:tcBorders>
            <w:shd w:val="clear" w:color="auto" w:fill="auto"/>
            <w:noWrap/>
            <w:vAlign w:val="center"/>
            <w:hideMark/>
          </w:tcPr>
          <w:p w14:paraId="45D989FC" w14:textId="6D47205A"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88560</w:t>
            </w:r>
          </w:p>
        </w:tc>
        <w:tc>
          <w:tcPr>
            <w:tcW w:w="1530" w:type="dxa"/>
            <w:tcBorders>
              <w:top w:val="nil"/>
              <w:left w:val="nil"/>
              <w:bottom w:val="single" w:sz="4" w:space="0" w:color="auto"/>
              <w:right w:val="single" w:sz="4" w:space="0" w:color="auto"/>
            </w:tcBorders>
            <w:shd w:val="clear" w:color="auto" w:fill="auto"/>
            <w:noWrap/>
            <w:vAlign w:val="center"/>
            <w:hideMark/>
          </w:tcPr>
          <w:p w14:paraId="458F5307" w14:textId="2ADB4C9A" w:rsidR="00CB41DA" w:rsidRPr="00CB41DA" w:rsidRDefault="00000000" w:rsidP="00CB41DA">
            <w:pPr>
              <w:spacing w:after="0" w:line="240" w:lineRule="auto"/>
              <w:jc w:val="center"/>
              <w:rPr>
                <w:rFonts w:eastAsia="Times New Roman" w:cs="Calibri"/>
                <w:color w:val="000000"/>
                <w:sz w:val="20"/>
                <w:szCs w:val="20"/>
              </w:rPr>
            </w:pPr>
            <w:hyperlink r:id="rId19" w:history="1">
              <w:r w:rsidR="00CB41DA" w:rsidRPr="00CB41DA">
                <w:rPr>
                  <w:rStyle w:val="Hyperlink"/>
                  <w:rFonts w:eastAsia="Times New Roman" w:cs="Calibri"/>
                  <w:sz w:val="20"/>
                  <w:szCs w:val="20"/>
                </w:rPr>
                <w:t>SRR29202443</w:t>
              </w:r>
            </w:hyperlink>
          </w:p>
        </w:tc>
      </w:tr>
      <w:tr w:rsidR="00CB41DA" w:rsidRPr="00CB41DA" w14:paraId="4C0D598B" w14:textId="6D93E1A2" w:rsidTr="00CB41DA">
        <w:trPr>
          <w:trHeight w:val="320"/>
        </w:trPr>
        <w:tc>
          <w:tcPr>
            <w:tcW w:w="895" w:type="dxa"/>
            <w:tcBorders>
              <w:top w:val="nil"/>
              <w:left w:val="single" w:sz="4" w:space="0" w:color="auto"/>
              <w:bottom w:val="single" w:sz="4" w:space="0" w:color="auto"/>
              <w:right w:val="single" w:sz="4" w:space="0" w:color="auto"/>
            </w:tcBorders>
            <w:vAlign w:val="center"/>
          </w:tcPr>
          <w:p w14:paraId="57861804" w14:textId="5BB87F09"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CHSP12</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4E5445F7" w14:textId="05F43BA4"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186</w:t>
            </w:r>
          </w:p>
        </w:tc>
        <w:tc>
          <w:tcPr>
            <w:tcW w:w="900" w:type="dxa"/>
            <w:tcBorders>
              <w:top w:val="nil"/>
              <w:left w:val="nil"/>
              <w:bottom w:val="single" w:sz="4" w:space="0" w:color="auto"/>
              <w:right w:val="single" w:sz="4" w:space="0" w:color="auto"/>
            </w:tcBorders>
            <w:shd w:val="clear" w:color="auto" w:fill="auto"/>
            <w:noWrap/>
            <w:vAlign w:val="center"/>
            <w:hideMark/>
          </w:tcPr>
          <w:p w14:paraId="120CFFE2" w14:textId="007DD3E2"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center"/>
            <w:hideMark/>
          </w:tcPr>
          <w:p w14:paraId="17C12AD7" w14:textId="1A72C871"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29577</w:t>
            </w:r>
          </w:p>
        </w:tc>
        <w:tc>
          <w:tcPr>
            <w:tcW w:w="900" w:type="dxa"/>
            <w:tcBorders>
              <w:top w:val="nil"/>
              <w:left w:val="nil"/>
              <w:bottom w:val="single" w:sz="4" w:space="0" w:color="auto"/>
              <w:right w:val="single" w:sz="4" w:space="0" w:color="auto"/>
            </w:tcBorders>
            <w:shd w:val="clear" w:color="auto" w:fill="auto"/>
            <w:noWrap/>
            <w:vAlign w:val="center"/>
            <w:hideMark/>
          </w:tcPr>
          <w:p w14:paraId="6895343F" w14:textId="13BAFA19"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25491</w:t>
            </w:r>
          </w:p>
        </w:tc>
        <w:tc>
          <w:tcPr>
            <w:tcW w:w="1170" w:type="dxa"/>
            <w:tcBorders>
              <w:top w:val="nil"/>
              <w:left w:val="nil"/>
              <w:bottom w:val="single" w:sz="4" w:space="0" w:color="auto"/>
              <w:right w:val="single" w:sz="4" w:space="0" w:color="auto"/>
            </w:tcBorders>
            <w:shd w:val="clear" w:color="auto" w:fill="auto"/>
            <w:noWrap/>
            <w:vAlign w:val="center"/>
            <w:hideMark/>
          </w:tcPr>
          <w:p w14:paraId="3F02534B" w14:textId="71F19664"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25041</w:t>
            </w:r>
          </w:p>
        </w:tc>
        <w:tc>
          <w:tcPr>
            <w:tcW w:w="1170" w:type="dxa"/>
            <w:tcBorders>
              <w:top w:val="nil"/>
              <w:left w:val="nil"/>
              <w:bottom w:val="single" w:sz="4" w:space="0" w:color="auto"/>
              <w:right w:val="single" w:sz="4" w:space="0" w:color="auto"/>
            </w:tcBorders>
            <w:shd w:val="clear" w:color="auto" w:fill="auto"/>
            <w:noWrap/>
            <w:vAlign w:val="center"/>
            <w:hideMark/>
          </w:tcPr>
          <w:p w14:paraId="57422821" w14:textId="5677184B"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25060</w:t>
            </w:r>
          </w:p>
        </w:tc>
        <w:tc>
          <w:tcPr>
            <w:tcW w:w="900" w:type="dxa"/>
            <w:tcBorders>
              <w:top w:val="nil"/>
              <w:left w:val="nil"/>
              <w:bottom w:val="single" w:sz="4" w:space="0" w:color="auto"/>
              <w:right w:val="single" w:sz="4" w:space="0" w:color="auto"/>
            </w:tcBorders>
            <w:shd w:val="clear" w:color="auto" w:fill="auto"/>
            <w:noWrap/>
            <w:vAlign w:val="center"/>
            <w:hideMark/>
          </w:tcPr>
          <w:p w14:paraId="200A698F" w14:textId="3ED8EC23"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23672</w:t>
            </w:r>
          </w:p>
        </w:tc>
        <w:tc>
          <w:tcPr>
            <w:tcW w:w="1350" w:type="dxa"/>
            <w:tcBorders>
              <w:top w:val="nil"/>
              <w:left w:val="nil"/>
              <w:bottom w:val="single" w:sz="4" w:space="0" w:color="auto"/>
              <w:right w:val="single" w:sz="4" w:space="0" w:color="auto"/>
            </w:tcBorders>
            <w:shd w:val="clear" w:color="auto" w:fill="auto"/>
            <w:noWrap/>
            <w:vAlign w:val="center"/>
            <w:hideMark/>
          </w:tcPr>
          <w:p w14:paraId="4A80582F" w14:textId="34226E21"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22923</w:t>
            </w:r>
          </w:p>
        </w:tc>
        <w:tc>
          <w:tcPr>
            <w:tcW w:w="1530" w:type="dxa"/>
            <w:tcBorders>
              <w:top w:val="nil"/>
              <w:left w:val="nil"/>
              <w:bottom w:val="single" w:sz="4" w:space="0" w:color="auto"/>
              <w:right w:val="single" w:sz="4" w:space="0" w:color="auto"/>
            </w:tcBorders>
            <w:shd w:val="clear" w:color="auto" w:fill="auto"/>
            <w:noWrap/>
            <w:vAlign w:val="center"/>
            <w:hideMark/>
          </w:tcPr>
          <w:p w14:paraId="38C3D69F" w14:textId="37024813" w:rsidR="00CB41DA" w:rsidRPr="00CB41DA" w:rsidRDefault="00000000" w:rsidP="00CB41DA">
            <w:pPr>
              <w:spacing w:after="0" w:line="240" w:lineRule="auto"/>
              <w:jc w:val="center"/>
              <w:rPr>
                <w:rFonts w:eastAsia="Times New Roman" w:cs="Calibri"/>
                <w:color w:val="000000"/>
                <w:sz w:val="20"/>
                <w:szCs w:val="20"/>
              </w:rPr>
            </w:pPr>
            <w:hyperlink r:id="rId20" w:history="1">
              <w:r w:rsidR="00CB41DA" w:rsidRPr="00CB41DA">
                <w:rPr>
                  <w:rStyle w:val="Hyperlink"/>
                  <w:rFonts w:eastAsia="Times New Roman" w:cs="Calibri"/>
                  <w:sz w:val="20"/>
                  <w:szCs w:val="20"/>
                </w:rPr>
                <w:t>SRR29202439</w:t>
              </w:r>
            </w:hyperlink>
          </w:p>
        </w:tc>
      </w:tr>
      <w:tr w:rsidR="00CB41DA" w:rsidRPr="00CB41DA" w14:paraId="313C0E25" w14:textId="3F343CC8" w:rsidTr="00CB41DA">
        <w:trPr>
          <w:trHeight w:val="320"/>
        </w:trPr>
        <w:tc>
          <w:tcPr>
            <w:tcW w:w="895" w:type="dxa"/>
            <w:tcBorders>
              <w:top w:val="nil"/>
              <w:left w:val="single" w:sz="4" w:space="0" w:color="auto"/>
              <w:bottom w:val="single" w:sz="4" w:space="0" w:color="auto"/>
              <w:right w:val="single" w:sz="4" w:space="0" w:color="auto"/>
            </w:tcBorders>
            <w:vAlign w:val="center"/>
          </w:tcPr>
          <w:p w14:paraId="373103C9" w14:textId="12799FFF"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CHSP02</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E6B0B23" w14:textId="7B99BBC2"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123</w:t>
            </w:r>
          </w:p>
        </w:tc>
        <w:tc>
          <w:tcPr>
            <w:tcW w:w="900" w:type="dxa"/>
            <w:tcBorders>
              <w:top w:val="nil"/>
              <w:left w:val="nil"/>
              <w:bottom w:val="single" w:sz="4" w:space="0" w:color="auto"/>
              <w:right w:val="single" w:sz="4" w:space="0" w:color="auto"/>
            </w:tcBorders>
            <w:shd w:val="clear" w:color="auto" w:fill="auto"/>
            <w:noWrap/>
            <w:vAlign w:val="center"/>
            <w:hideMark/>
          </w:tcPr>
          <w:p w14:paraId="1B9724BE" w14:textId="4928D303"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center"/>
            <w:hideMark/>
          </w:tcPr>
          <w:p w14:paraId="10695D93" w14:textId="68083B51"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3984</w:t>
            </w:r>
          </w:p>
        </w:tc>
        <w:tc>
          <w:tcPr>
            <w:tcW w:w="900" w:type="dxa"/>
            <w:tcBorders>
              <w:top w:val="nil"/>
              <w:left w:val="nil"/>
              <w:bottom w:val="single" w:sz="4" w:space="0" w:color="auto"/>
              <w:right w:val="single" w:sz="4" w:space="0" w:color="auto"/>
            </w:tcBorders>
            <w:shd w:val="clear" w:color="auto" w:fill="auto"/>
            <w:noWrap/>
            <w:vAlign w:val="center"/>
            <w:hideMark/>
          </w:tcPr>
          <w:p w14:paraId="35378DFF" w14:textId="702E5954"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3585</w:t>
            </w:r>
          </w:p>
        </w:tc>
        <w:tc>
          <w:tcPr>
            <w:tcW w:w="1170" w:type="dxa"/>
            <w:tcBorders>
              <w:top w:val="nil"/>
              <w:left w:val="nil"/>
              <w:bottom w:val="single" w:sz="4" w:space="0" w:color="auto"/>
              <w:right w:val="single" w:sz="4" w:space="0" w:color="auto"/>
            </w:tcBorders>
            <w:shd w:val="clear" w:color="auto" w:fill="auto"/>
            <w:noWrap/>
            <w:vAlign w:val="center"/>
            <w:hideMark/>
          </w:tcPr>
          <w:p w14:paraId="2F4F2EF4" w14:textId="71A8B0D5"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3452</w:t>
            </w:r>
          </w:p>
        </w:tc>
        <w:tc>
          <w:tcPr>
            <w:tcW w:w="1170" w:type="dxa"/>
            <w:tcBorders>
              <w:top w:val="nil"/>
              <w:left w:val="nil"/>
              <w:bottom w:val="single" w:sz="4" w:space="0" w:color="auto"/>
              <w:right w:val="single" w:sz="4" w:space="0" w:color="auto"/>
            </w:tcBorders>
            <w:shd w:val="clear" w:color="auto" w:fill="auto"/>
            <w:noWrap/>
            <w:vAlign w:val="center"/>
            <w:hideMark/>
          </w:tcPr>
          <w:p w14:paraId="0BC90CC7" w14:textId="3D06514F"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3488</w:t>
            </w:r>
          </w:p>
        </w:tc>
        <w:tc>
          <w:tcPr>
            <w:tcW w:w="900" w:type="dxa"/>
            <w:tcBorders>
              <w:top w:val="nil"/>
              <w:left w:val="nil"/>
              <w:bottom w:val="single" w:sz="4" w:space="0" w:color="auto"/>
              <w:right w:val="single" w:sz="4" w:space="0" w:color="auto"/>
            </w:tcBorders>
            <w:shd w:val="clear" w:color="auto" w:fill="auto"/>
            <w:noWrap/>
            <w:vAlign w:val="center"/>
            <w:hideMark/>
          </w:tcPr>
          <w:p w14:paraId="3AFBE25E" w14:textId="208042DC"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3244</w:t>
            </w:r>
          </w:p>
        </w:tc>
        <w:tc>
          <w:tcPr>
            <w:tcW w:w="1350" w:type="dxa"/>
            <w:tcBorders>
              <w:top w:val="nil"/>
              <w:left w:val="nil"/>
              <w:bottom w:val="single" w:sz="4" w:space="0" w:color="auto"/>
              <w:right w:val="single" w:sz="4" w:space="0" w:color="auto"/>
            </w:tcBorders>
            <w:shd w:val="clear" w:color="auto" w:fill="auto"/>
            <w:noWrap/>
            <w:vAlign w:val="center"/>
            <w:hideMark/>
          </w:tcPr>
          <w:p w14:paraId="6C281334" w14:textId="35C808A0"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3202</w:t>
            </w:r>
          </w:p>
        </w:tc>
        <w:tc>
          <w:tcPr>
            <w:tcW w:w="1530" w:type="dxa"/>
            <w:tcBorders>
              <w:top w:val="nil"/>
              <w:left w:val="nil"/>
              <w:bottom w:val="single" w:sz="4" w:space="0" w:color="auto"/>
              <w:right w:val="single" w:sz="4" w:space="0" w:color="auto"/>
            </w:tcBorders>
            <w:shd w:val="clear" w:color="auto" w:fill="auto"/>
            <w:noWrap/>
            <w:vAlign w:val="center"/>
            <w:hideMark/>
          </w:tcPr>
          <w:p w14:paraId="587590AC" w14:textId="23604498" w:rsidR="00CB41DA" w:rsidRPr="00CB41DA" w:rsidRDefault="00000000" w:rsidP="00CB41DA">
            <w:pPr>
              <w:spacing w:after="0" w:line="240" w:lineRule="auto"/>
              <w:jc w:val="center"/>
              <w:rPr>
                <w:rFonts w:eastAsia="Times New Roman" w:cs="Calibri"/>
                <w:color w:val="000000"/>
                <w:sz w:val="20"/>
                <w:szCs w:val="20"/>
              </w:rPr>
            </w:pPr>
            <w:hyperlink r:id="rId21" w:history="1">
              <w:r w:rsidR="00CB41DA" w:rsidRPr="00CB41DA">
                <w:rPr>
                  <w:rStyle w:val="Hyperlink"/>
                  <w:rFonts w:eastAsia="Times New Roman" w:cs="Calibri"/>
                  <w:sz w:val="20"/>
                  <w:szCs w:val="20"/>
                </w:rPr>
                <w:t>SRR29202454</w:t>
              </w:r>
            </w:hyperlink>
          </w:p>
        </w:tc>
      </w:tr>
      <w:tr w:rsidR="00CB41DA" w:rsidRPr="00CB41DA" w14:paraId="63C72BDB" w14:textId="5B470A4B" w:rsidTr="00CB41DA">
        <w:trPr>
          <w:trHeight w:val="320"/>
        </w:trPr>
        <w:tc>
          <w:tcPr>
            <w:tcW w:w="895" w:type="dxa"/>
            <w:tcBorders>
              <w:top w:val="nil"/>
              <w:left w:val="single" w:sz="4" w:space="0" w:color="auto"/>
              <w:bottom w:val="single" w:sz="4" w:space="0" w:color="auto"/>
              <w:right w:val="single" w:sz="4" w:space="0" w:color="auto"/>
            </w:tcBorders>
            <w:vAlign w:val="center"/>
          </w:tcPr>
          <w:p w14:paraId="67F77E5A" w14:textId="48CA6413"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CHSP03</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1CB72587" w14:textId="76163563"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298</w:t>
            </w:r>
          </w:p>
        </w:tc>
        <w:tc>
          <w:tcPr>
            <w:tcW w:w="900" w:type="dxa"/>
            <w:tcBorders>
              <w:top w:val="nil"/>
              <w:left w:val="nil"/>
              <w:bottom w:val="single" w:sz="4" w:space="0" w:color="auto"/>
              <w:right w:val="single" w:sz="4" w:space="0" w:color="auto"/>
            </w:tcBorders>
            <w:shd w:val="clear" w:color="auto" w:fill="auto"/>
            <w:noWrap/>
            <w:vAlign w:val="center"/>
            <w:hideMark/>
          </w:tcPr>
          <w:p w14:paraId="392775EC" w14:textId="3B9354AB"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center"/>
            <w:hideMark/>
          </w:tcPr>
          <w:p w14:paraId="39E3BC52" w14:textId="635D145C"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9871</w:t>
            </w:r>
          </w:p>
        </w:tc>
        <w:tc>
          <w:tcPr>
            <w:tcW w:w="900" w:type="dxa"/>
            <w:tcBorders>
              <w:top w:val="nil"/>
              <w:left w:val="nil"/>
              <w:bottom w:val="single" w:sz="4" w:space="0" w:color="auto"/>
              <w:right w:val="single" w:sz="4" w:space="0" w:color="auto"/>
            </w:tcBorders>
            <w:shd w:val="clear" w:color="auto" w:fill="auto"/>
            <w:noWrap/>
            <w:vAlign w:val="center"/>
            <w:hideMark/>
          </w:tcPr>
          <w:p w14:paraId="70BC6A9B" w14:textId="12C2C501"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9269</w:t>
            </w:r>
          </w:p>
        </w:tc>
        <w:tc>
          <w:tcPr>
            <w:tcW w:w="1170" w:type="dxa"/>
            <w:tcBorders>
              <w:top w:val="nil"/>
              <w:left w:val="nil"/>
              <w:bottom w:val="single" w:sz="4" w:space="0" w:color="auto"/>
              <w:right w:val="single" w:sz="4" w:space="0" w:color="auto"/>
            </w:tcBorders>
            <w:shd w:val="clear" w:color="auto" w:fill="auto"/>
            <w:noWrap/>
            <w:vAlign w:val="center"/>
            <w:hideMark/>
          </w:tcPr>
          <w:p w14:paraId="0752ADD4" w14:textId="56E77D3C"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9186</w:t>
            </w:r>
          </w:p>
        </w:tc>
        <w:tc>
          <w:tcPr>
            <w:tcW w:w="1170" w:type="dxa"/>
            <w:tcBorders>
              <w:top w:val="nil"/>
              <w:left w:val="nil"/>
              <w:bottom w:val="single" w:sz="4" w:space="0" w:color="auto"/>
              <w:right w:val="single" w:sz="4" w:space="0" w:color="auto"/>
            </w:tcBorders>
            <w:shd w:val="clear" w:color="auto" w:fill="auto"/>
            <w:noWrap/>
            <w:vAlign w:val="center"/>
            <w:hideMark/>
          </w:tcPr>
          <w:p w14:paraId="09E358B0" w14:textId="18D9FE6E"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9208</w:t>
            </w:r>
          </w:p>
        </w:tc>
        <w:tc>
          <w:tcPr>
            <w:tcW w:w="900" w:type="dxa"/>
            <w:tcBorders>
              <w:top w:val="nil"/>
              <w:left w:val="nil"/>
              <w:bottom w:val="single" w:sz="4" w:space="0" w:color="auto"/>
              <w:right w:val="single" w:sz="4" w:space="0" w:color="auto"/>
            </w:tcBorders>
            <w:shd w:val="clear" w:color="auto" w:fill="auto"/>
            <w:noWrap/>
            <w:vAlign w:val="center"/>
            <w:hideMark/>
          </w:tcPr>
          <w:p w14:paraId="71CE1407" w14:textId="3F8579AE"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9144</w:t>
            </w:r>
          </w:p>
        </w:tc>
        <w:tc>
          <w:tcPr>
            <w:tcW w:w="1350" w:type="dxa"/>
            <w:tcBorders>
              <w:top w:val="nil"/>
              <w:left w:val="nil"/>
              <w:bottom w:val="single" w:sz="4" w:space="0" w:color="auto"/>
              <w:right w:val="single" w:sz="4" w:space="0" w:color="auto"/>
            </w:tcBorders>
            <w:shd w:val="clear" w:color="auto" w:fill="auto"/>
            <w:noWrap/>
            <w:vAlign w:val="center"/>
            <w:hideMark/>
          </w:tcPr>
          <w:p w14:paraId="09E34450" w14:textId="6E2BF94B"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6304</w:t>
            </w:r>
          </w:p>
        </w:tc>
        <w:tc>
          <w:tcPr>
            <w:tcW w:w="1530" w:type="dxa"/>
            <w:tcBorders>
              <w:top w:val="nil"/>
              <w:left w:val="nil"/>
              <w:bottom w:val="single" w:sz="4" w:space="0" w:color="auto"/>
              <w:right w:val="single" w:sz="4" w:space="0" w:color="auto"/>
            </w:tcBorders>
            <w:shd w:val="clear" w:color="auto" w:fill="auto"/>
            <w:noWrap/>
            <w:vAlign w:val="center"/>
            <w:hideMark/>
          </w:tcPr>
          <w:p w14:paraId="6EC05699" w14:textId="3AD14824" w:rsidR="00CB41DA" w:rsidRPr="00CB41DA" w:rsidRDefault="00000000" w:rsidP="00CB41DA">
            <w:pPr>
              <w:spacing w:after="0" w:line="240" w:lineRule="auto"/>
              <w:jc w:val="center"/>
              <w:rPr>
                <w:rFonts w:eastAsia="Times New Roman" w:cs="Calibri"/>
                <w:color w:val="000000"/>
                <w:sz w:val="20"/>
                <w:szCs w:val="20"/>
              </w:rPr>
            </w:pPr>
            <w:r>
              <w:fldChar w:fldCharType="begin"/>
            </w:r>
            <w:ins w:id="43" w:author="Tricia Van Laar" w:date="2024-07-16T09:19:00Z">
              <w:r w:rsidR="000656D3">
                <w:instrText>HYPERLINK "https://www.ncbi.nlm.nih.gov/sra/?term=SRR29202450"</w:instrText>
              </w:r>
            </w:ins>
            <w:del w:id="44" w:author="Tricia Van Laar" w:date="2024-07-16T09:19:00Z">
              <w:r w:rsidDel="000656D3">
                <w:delInstrText>HYPERLINK "https://www.ncbi.nlm.nih.gov/sra/?term=SRR29202451"</w:delInstrText>
              </w:r>
            </w:del>
            <w:ins w:id="45" w:author="Tricia Van Laar" w:date="2024-07-16T09:19:00Z"/>
            <w:r>
              <w:fldChar w:fldCharType="separate"/>
            </w:r>
            <w:del w:id="46" w:author="Tricia Van Laar" w:date="2024-07-16T09:19:00Z">
              <w:r w:rsidR="00CB41DA" w:rsidRPr="00CB41DA" w:rsidDel="000656D3">
                <w:rPr>
                  <w:rStyle w:val="Hyperlink"/>
                  <w:rFonts w:eastAsia="Times New Roman" w:cs="Calibri"/>
                  <w:sz w:val="20"/>
                  <w:szCs w:val="20"/>
                </w:rPr>
                <w:delText>SRR29202451</w:delText>
              </w:r>
            </w:del>
            <w:ins w:id="47" w:author="Tricia Van Laar" w:date="2024-07-16T09:19:00Z">
              <w:r w:rsidR="000656D3">
                <w:rPr>
                  <w:rStyle w:val="Hyperlink"/>
                  <w:rFonts w:eastAsia="Times New Roman" w:cs="Calibri"/>
                  <w:sz w:val="20"/>
                  <w:szCs w:val="20"/>
                </w:rPr>
                <w:t>SRR29202450</w:t>
              </w:r>
            </w:ins>
            <w:r>
              <w:rPr>
                <w:rStyle w:val="Hyperlink"/>
                <w:rFonts w:eastAsia="Times New Roman" w:cs="Calibri"/>
                <w:sz w:val="20"/>
                <w:szCs w:val="20"/>
              </w:rPr>
              <w:fldChar w:fldCharType="end"/>
            </w:r>
          </w:p>
        </w:tc>
      </w:tr>
      <w:tr w:rsidR="00CB41DA" w:rsidRPr="00CB41DA" w14:paraId="6DCD569F" w14:textId="46F08C0A" w:rsidTr="00CB41DA">
        <w:trPr>
          <w:trHeight w:val="320"/>
        </w:trPr>
        <w:tc>
          <w:tcPr>
            <w:tcW w:w="895" w:type="dxa"/>
            <w:tcBorders>
              <w:top w:val="nil"/>
              <w:left w:val="single" w:sz="4" w:space="0" w:color="auto"/>
              <w:bottom w:val="single" w:sz="4" w:space="0" w:color="auto"/>
              <w:right w:val="single" w:sz="4" w:space="0" w:color="auto"/>
            </w:tcBorders>
            <w:vAlign w:val="center"/>
          </w:tcPr>
          <w:p w14:paraId="6AEA6F8F" w14:textId="18BF7A0A"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CHSP04</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3EC6BC95" w14:textId="5CD82D79"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93</w:t>
            </w:r>
          </w:p>
        </w:tc>
        <w:tc>
          <w:tcPr>
            <w:tcW w:w="900" w:type="dxa"/>
            <w:tcBorders>
              <w:top w:val="nil"/>
              <w:left w:val="nil"/>
              <w:bottom w:val="single" w:sz="4" w:space="0" w:color="auto"/>
              <w:right w:val="single" w:sz="4" w:space="0" w:color="auto"/>
            </w:tcBorders>
            <w:shd w:val="clear" w:color="auto" w:fill="auto"/>
            <w:noWrap/>
            <w:vAlign w:val="center"/>
            <w:hideMark/>
          </w:tcPr>
          <w:p w14:paraId="693D6EBA" w14:textId="1FDC90B5"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center"/>
            <w:hideMark/>
          </w:tcPr>
          <w:p w14:paraId="74CDC429" w14:textId="2EAC85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11302</w:t>
            </w:r>
          </w:p>
        </w:tc>
        <w:tc>
          <w:tcPr>
            <w:tcW w:w="900" w:type="dxa"/>
            <w:tcBorders>
              <w:top w:val="nil"/>
              <w:left w:val="nil"/>
              <w:bottom w:val="single" w:sz="4" w:space="0" w:color="auto"/>
              <w:right w:val="single" w:sz="4" w:space="0" w:color="auto"/>
            </w:tcBorders>
            <w:shd w:val="clear" w:color="auto" w:fill="auto"/>
            <w:noWrap/>
            <w:vAlign w:val="center"/>
            <w:hideMark/>
          </w:tcPr>
          <w:p w14:paraId="14EB5CFF" w14:textId="41058D86"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10028</w:t>
            </w:r>
          </w:p>
        </w:tc>
        <w:tc>
          <w:tcPr>
            <w:tcW w:w="1170" w:type="dxa"/>
            <w:tcBorders>
              <w:top w:val="nil"/>
              <w:left w:val="nil"/>
              <w:bottom w:val="single" w:sz="4" w:space="0" w:color="auto"/>
              <w:right w:val="single" w:sz="4" w:space="0" w:color="auto"/>
            </w:tcBorders>
            <w:shd w:val="clear" w:color="auto" w:fill="auto"/>
            <w:noWrap/>
            <w:vAlign w:val="center"/>
            <w:hideMark/>
          </w:tcPr>
          <w:p w14:paraId="245B5F1B" w14:textId="3147BD5B"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9851</w:t>
            </w:r>
          </w:p>
        </w:tc>
        <w:tc>
          <w:tcPr>
            <w:tcW w:w="1170" w:type="dxa"/>
            <w:tcBorders>
              <w:top w:val="nil"/>
              <w:left w:val="nil"/>
              <w:bottom w:val="single" w:sz="4" w:space="0" w:color="auto"/>
              <w:right w:val="single" w:sz="4" w:space="0" w:color="auto"/>
            </w:tcBorders>
            <w:shd w:val="clear" w:color="auto" w:fill="auto"/>
            <w:noWrap/>
            <w:vAlign w:val="center"/>
            <w:hideMark/>
          </w:tcPr>
          <w:p w14:paraId="605C58B0" w14:textId="08B76C69"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9844</w:t>
            </w:r>
          </w:p>
        </w:tc>
        <w:tc>
          <w:tcPr>
            <w:tcW w:w="900" w:type="dxa"/>
            <w:tcBorders>
              <w:top w:val="nil"/>
              <w:left w:val="nil"/>
              <w:bottom w:val="single" w:sz="4" w:space="0" w:color="auto"/>
              <w:right w:val="single" w:sz="4" w:space="0" w:color="auto"/>
            </w:tcBorders>
            <w:shd w:val="clear" w:color="auto" w:fill="auto"/>
            <w:noWrap/>
            <w:vAlign w:val="center"/>
            <w:hideMark/>
          </w:tcPr>
          <w:p w14:paraId="51C33586" w14:textId="01CA1A6C"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9332</w:t>
            </w:r>
          </w:p>
        </w:tc>
        <w:tc>
          <w:tcPr>
            <w:tcW w:w="1350" w:type="dxa"/>
            <w:tcBorders>
              <w:top w:val="nil"/>
              <w:left w:val="nil"/>
              <w:bottom w:val="single" w:sz="4" w:space="0" w:color="auto"/>
              <w:right w:val="single" w:sz="4" w:space="0" w:color="auto"/>
            </w:tcBorders>
            <w:shd w:val="clear" w:color="auto" w:fill="auto"/>
            <w:noWrap/>
            <w:vAlign w:val="center"/>
            <w:hideMark/>
          </w:tcPr>
          <w:p w14:paraId="48E92A80" w14:textId="42828B3D"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9012</w:t>
            </w:r>
          </w:p>
        </w:tc>
        <w:tc>
          <w:tcPr>
            <w:tcW w:w="1530" w:type="dxa"/>
            <w:tcBorders>
              <w:top w:val="nil"/>
              <w:left w:val="nil"/>
              <w:bottom w:val="single" w:sz="4" w:space="0" w:color="auto"/>
              <w:right w:val="single" w:sz="4" w:space="0" w:color="auto"/>
            </w:tcBorders>
            <w:shd w:val="clear" w:color="auto" w:fill="auto"/>
            <w:noWrap/>
            <w:vAlign w:val="center"/>
            <w:hideMark/>
          </w:tcPr>
          <w:p w14:paraId="34103BA7" w14:textId="39A9ECDC" w:rsidR="00CB41DA" w:rsidRPr="00CB41DA" w:rsidRDefault="00000000" w:rsidP="00CB41DA">
            <w:pPr>
              <w:spacing w:after="0" w:line="240" w:lineRule="auto"/>
              <w:jc w:val="center"/>
              <w:rPr>
                <w:rFonts w:eastAsia="Times New Roman" w:cs="Calibri"/>
                <w:color w:val="000000"/>
                <w:sz w:val="20"/>
                <w:szCs w:val="20"/>
              </w:rPr>
            </w:pPr>
            <w:hyperlink r:id="rId22" w:history="1">
              <w:r w:rsidR="00CB41DA" w:rsidRPr="00CB41DA">
                <w:rPr>
                  <w:rStyle w:val="Hyperlink"/>
                  <w:rFonts w:eastAsia="Times New Roman" w:cs="Calibri"/>
                  <w:sz w:val="20"/>
                  <w:szCs w:val="20"/>
                </w:rPr>
                <w:t>SRR29202441</w:t>
              </w:r>
            </w:hyperlink>
          </w:p>
        </w:tc>
      </w:tr>
      <w:tr w:rsidR="00CB41DA" w:rsidRPr="00CB41DA" w14:paraId="0CEB768F" w14:textId="1EE3A720" w:rsidTr="00CB41DA">
        <w:trPr>
          <w:trHeight w:val="320"/>
        </w:trPr>
        <w:tc>
          <w:tcPr>
            <w:tcW w:w="895" w:type="dxa"/>
            <w:tcBorders>
              <w:top w:val="nil"/>
              <w:left w:val="single" w:sz="4" w:space="0" w:color="auto"/>
              <w:bottom w:val="single" w:sz="4" w:space="0" w:color="auto"/>
              <w:right w:val="single" w:sz="4" w:space="0" w:color="auto"/>
            </w:tcBorders>
            <w:vAlign w:val="center"/>
          </w:tcPr>
          <w:p w14:paraId="7981139C" w14:textId="4C864E7E"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CHSP05</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7DA3FA1" w14:textId="1D2E266A"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103</w:t>
            </w:r>
          </w:p>
        </w:tc>
        <w:tc>
          <w:tcPr>
            <w:tcW w:w="900" w:type="dxa"/>
            <w:tcBorders>
              <w:top w:val="nil"/>
              <w:left w:val="nil"/>
              <w:bottom w:val="single" w:sz="4" w:space="0" w:color="auto"/>
              <w:right w:val="single" w:sz="4" w:space="0" w:color="auto"/>
            </w:tcBorders>
            <w:shd w:val="clear" w:color="auto" w:fill="auto"/>
            <w:noWrap/>
            <w:vAlign w:val="center"/>
            <w:hideMark/>
          </w:tcPr>
          <w:p w14:paraId="3AC7FC59" w14:textId="07F10CBD"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center"/>
            <w:hideMark/>
          </w:tcPr>
          <w:p w14:paraId="2528BBA6" w14:textId="3862CEB6"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43007</w:t>
            </w:r>
          </w:p>
        </w:tc>
        <w:tc>
          <w:tcPr>
            <w:tcW w:w="900" w:type="dxa"/>
            <w:tcBorders>
              <w:top w:val="nil"/>
              <w:left w:val="nil"/>
              <w:bottom w:val="single" w:sz="4" w:space="0" w:color="auto"/>
              <w:right w:val="single" w:sz="4" w:space="0" w:color="auto"/>
            </w:tcBorders>
            <w:shd w:val="clear" w:color="auto" w:fill="auto"/>
            <w:noWrap/>
            <w:vAlign w:val="center"/>
            <w:hideMark/>
          </w:tcPr>
          <w:p w14:paraId="26B39690" w14:textId="570889AD"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38430</w:t>
            </w:r>
          </w:p>
        </w:tc>
        <w:tc>
          <w:tcPr>
            <w:tcW w:w="1170" w:type="dxa"/>
            <w:tcBorders>
              <w:top w:val="nil"/>
              <w:left w:val="nil"/>
              <w:bottom w:val="single" w:sz="4" w:space="0" w:color="auto"/>
              <w:right w:val="single" w:sz="4" w:space="0" w:color="auto"/>
            </w:tcBorders>
            <w:shd w:val="clear" w:color="auto" w:fill="auto"/>
            <w:noWrap/>
            <w:vAlign w:val="center"/>
            <w:hideMark/>
          </w:tcPr>
          <w:p w14:paraId="52A3E22F" w14:textId="13687163"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37808</w:t>
            </w:r>
          </w:p>
        </w:tc>
        <w:tc>
          <w:tcPr>
            <w:tcW w:w="1170" w:type="dxa"/>
            <w:tcBorders>
              <w:top w:val="nil"/>
              <w:left w:val="nil"/>
              <w:bottom w:val="single" w:sz="4" w:space="0" w:color="auto"/>
              <w:right w:val="single" w:sz="4" w:space="0" w:color="auto"/>
            </w:tcBorders>
            <w:shd w:val="clear" w:color="auto" w:fill="auto"/>
            <w:noWrap/>
            <w:vAlign w:val="center"/>
            <w:hideMark/>
          </w:tcPr>
          <w:p w14:paraId="7429170A" w14:textId="358594D2"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37882</w:t>
            </w:r>
          </w:p>
        </w:tc>
        <w:tc>
          <w:tcPr>
            <w:tcW w:w="900" w:type="dxa"/>
            <w:tcBorders>
              <w:top w:val="nil"/>
              <w:left w:val="nil"/>
              <w:bottom w:val="single" w:sz="4" w:space="0" w:color="auto"/>
              <w:right w:val="single" w:sz="4" w:space="0" w:color="auto"/>
            </w:tcBorders>
            <w:shd w:val="clear" w:color="auto" w:fill="auto"/>
            <w:noWrap/>
            <w:vAlign w:val="center"/>
            <w:hideMark/>
          </w:tcPr>
          <w:p w14:paraId="6765BF09" w14:textId="1F8AF581"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36601</w:t>
            </w:r>
          </w:p>
        </w:tc>
        <w:tc>
          <w:tcPr>
            <w:tcW w:w="1350" w:type="dxa"/>
            <w:tcBorders>
              <w:top w:val="nil"/>
              <w:left w:val="nil"/>
              <w:bottom w:val="single" w:sz="4" w:space="0" w:color="auto"/>
              <w:right w:val="single" w:sz="4" w:space="0" w:color="auto"/>
            </w:tcBorders>
            <w:shd w:val="clear" w:color="auto" w:fill="auto"/>
            <w:noWrap/>
            <w:vAlign w:val="center"/>
            <w:hideMark/>
          </w:tcPr>
          <w:p w14:paraId="455EA565" w14:textId="6206E54E"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35407</w:t>
            </w:r>
          </w:p>
        </w:tc>
        <w:tc>
          <w:tcPr>
            <w:tcW w:w="1530" w:type="dxa"/>
            <w:tcBorders>
              <w:top w:val="nil"/>
              <w:left w:val="nil"/>
              <w:bottom w:val="single" w:sz="4" w:space="0" w:color="auto"/>
              <w:right w:val="single" w:sz="4" w:space="0" w:color="auto"/>
            </w:tcBorders>
            <w:shd w:val="clear" w:color="auto" w:fill="auto"/>
            <w:noWrap/>
            <w:vAlign w:val="center"/>
            <w:hideMark/>
          </w:tcPr>
          <w:p w14:paraId="5AFBE776" w14:textId="277A6E3B" w:rsidR="00CB41DA" w:rsidRPr="00CB41DA" w:rsidRDefault="00000000" w:rsidP="00CB41DA">
            <w:pPr>
              <w:spacing w:after="0" w:line="240" w:lineRule="auto"/>
              <w:jc w:val="center"/>
              <w:rPr>
                <w:rFonts w:eastAsia="Times New Roman" w:cs="Calibri"/>
                <w:color w:val="000000"/>
                <w:sz w:val="20"/>
                <w:szCs w:val="20"/>
              </w:rPr>
            </w:pPr>
            <w:hyperlink r:id="rId23" w:history="1">
              <w:r w:rsidR="00CB41DA" w:rsidRPr="00CB41DA">
                <w:rPr>
                  <w:rStyle w:val="Hyperlink"/>
                  <w:rFonts w:eastAsia="Times New Roman" w:cs="Calibri"/>
                  <w:sz w:val="20"/>
                  <w:szCs w:val="20"/>
                </w:rPr>
                <w:t>SRR29202455</w:t>
              </w:r>
            </w:hyperlink>
          </w:p>
        </w:tc>
      </w:tr>
      <w:tr w:rsidR="00CB41DA" w:rsidRPr="00CB41DA" w14:paraId="7A9B3D90" w14:textId="7A7A601E" w:rsidTr="00CB41DA">
        <w:trPr>
          <w:trHeight w:val="320"/>
        </w:trPr>
        <w:tc>
          <w:tcPr>
            <w:tcW w:w="895" w:type="dxa"/>
            <w:tcBorders>
              <w:top w:val="nil"/>
              <w:left w:val="single" w:sz="4" w:space="0" w:color="auto"/>
              <w:bottom w:val="single" w:sz="4" w:space="0" w:color="auto"/>
              <w:right w:val="single" w:sz="4" w:space="0" w:color="auto"/>
            </w:tcBorders>
            <w:vAlign w:val="center"/>
          </w:tcPr>
          <w:p w14:paraId="402FF383" w14:textId="77BEBD0D"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CHSP06</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0A9DBED6" w14:textId="7EFB5A1B"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237</w:t>
            </w:r>
          </w:p>
        </w:tc>
        <w:tc>
          <w:tcPr>
            <w:tcW w:w="900" w:type="dxa"/>
            <w:tcBorders>
              <w:top w:val="nil"/>
              <w:left w:val="nil"/>
              <w:bottom w:val="single" w:sz="4" w:space="0" w:color="auto"/>
              <w:right w:val="single" w:sz="4" w:space="0" w:color="auto"/>
            </w:tcBorders>
            <w:shd w:val="clear" w:color="auto" w:fill="auto"/>
            <w:noWrap/>
            <w:vAlign w:val="center"/>
            <w:hideMark/>
          </w:tcPr>
          <w:p w14:paraId="60AECDD7" w14:textId="612E9DB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center"/>
            <w:hideMark/>
          </w:tcPr>
          <w:p w14:paraId="2D1B907E" w14:textId="5288F5F2"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38532</w:t>
            </w:r>
          </w:p>
        </w:tc>
        <w:tc>
          <w:tcPr>
            <w:tcW w:w="900" w:type="dxa"/>
            <w:tcBorders>
              <w:top w:val="nil"/>
              <w:left w:val="nil"/>
              <w:bottom w:val="single" w:sz="4" w:space="0" w:color="auto"/>
              <w:right w:val="single" w:sz="4" w:space="0" w:color="auto"/>
            </w:tcBorders>
            <w:shd w:val="clear" w:color="auto" w:fill="auto"/>
            <w:noWrap/>
            <w:vAlign w:val="center"/>
            <w:hideMark/>
          </w:tcPr>
          <w:p w14:paraId="1582EE05" w14:textId="7BFAC0CF"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34316</w:t>
            </w:r>
          </w:p>
        </w:tc>
        <w:tc>
          <w:tcPr>
            <w:tcW w:w="1170" w:type="dxa"/>
            <w:tcBorders>
              <w:top w:val="nil"/>
              <w:left w:val="nil"/>
              <w:bottom w:val="single" w:sz="4" w:space="0" w:color="auto"/>
              <w:right w:val="single" w:sz="4" w:space="0" w:color="auto"/>
            </w:tcBorders>
            <w:shd w:val="clear" w:color="auto" w:fill="auto"/>
            <w:noWrap/>
            <w:vAlign w:val="center"/>
            <w:hideMark/>
          </w:tcPr>
          <w:p w14:paraId="5AF1EACA" w14:textId="37B5B1FB"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33689</w:t>
            </w:r>
          </w:p>
        </w:tc>
        <w:tc>
          <w:tcPr>
            <w:tcW w:w="1170" w:type="dxa"/>
            <w:tcBorders>
              <w:top w:val="nil"/>
              <w:left w:val="nil"/>
              <w:bottom w:val="single" w:sz="4" w:space="0" w:color="auto"/>
              <w:right w:val="single" w:sz="4" w:space="0" w:color="auto"/>
            </w:tcBorders>
            <w:shd w:val="clear" w:color="auto" w:fill="auto"/>
            <w:noWrap/>
            <w:vAlign w:val="center"/>
            <w:hideMark/>
          </w:tcPr>
          <w:p w14:paraId="0DC93156" w14:textId="680EE69F"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33706</w:t>
            </w:r>
          </w:p>
        </w:tc>
        <w:tc>
          <w:tcPr>
            <w:tcW w:w="900" w:type="dxa"/>
            <w:tcBorders>
              <w:top w:val="nil"/>
              <w:left w:val="nil"/>
              <w:bottom w:val="single" w:sz="4" w:space="0" w:color="auto"/>
              <w:right w:val="single" w:sz="4" w:space="0" w:color="auto"/>
            </w:tcBorders>
            <w:shd w:val="clear" w:color="auto" w:fill="auto"/>
            <w:noWrap/>
            <w:vAlign w:val="center"/>
            <w:hideMark/>
          </w:tcPr>
          <w:p w14:paraId="7A765D92" w14:textId="37EFE5BF"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32041</w:t>
            </w:r>
          </w:p>
        </w:tc>
        <w:tc>
          <w:tcPr>
            <w:tcW w:w="1350" w:type="dxa"/>
            <w:tcBorders>
              <w:top w:val="nil"/>
              <w:left w:val="nil"/>
              <w:bottom w:val="single" w:sz="4" w:space="0" w:color="auto"/>
              <w:right w:val="single" w:sz="4" w:space="0" w:color="auto"/>
            </w:tcBorders>
            <w:shd w:val="clear" w:color="auto" w:fill="auto"/>
            <w:noWrap/>
            <w:vAlign w:val="center"/>
            <w:hideMark/>
          </w:tcPr>
          <w:p w14:paraId="29F0A61F" w14:textId="016EBCEE"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30803</w:t>
            </w:r>
          </w:p>
        </w:tc>
        <w:tc>
          <w:tcPr>
            <w:tcW w:w="1530" w:type="dxa"/>
            <w:tcBorders>
              <w:top w:val="nil"/>
              <w:left w:val="nil"/>
              <w:bottom w:val="single" w:sz="4" w:space="0" w:color="auto"/>
              <w:right w:val="single" w:sz="4" w:space="0" w:color="auto"/>
            </w:tcBorders>
            <w:shd w:val="clear" w:color="auto" w:fill="auto"/>
            <w:noWrap/>
            <w:vAlign w:val="center"/>
            <w:hideMark/>
          </w:tcPr>
          <w:p w14:paraId="1021C550" w14:textId="4C101B35" w:rsidR="00CB41DA" w:rsidRPr="00CB41DA" w:rsidRDefault="00000000" w:rsidP="00CB41DA">
            <w:pPr>
              <w:spacing w:after="0" w:line="240" w:lineRule="auto"/>
              <w:jc w:val="center"/>
              <w:rPr>
                <w:rFonts w:eastAsia="Times New Roman" w:cs="Calibri"/>
                <w:color w:val="000000"/>
                <w:sz w:val="20"/>
                <w:szCs w:val="20"/>
              </w:rPr>
            </w:pPr>
            <w:r>
              <w:fldChar w:fldCharType="begin"/>
            </w:r>
            <w:ins w:id="48" w:author="Tricia Van Laar" w:date="2024-07-16T09:20:00Z">
              <w:r w:rsidR="000656D3">
                <w:instrText>HYPERLINK "https://www.ncbi.nlm.nih.gov/sra/?term=SRR29202453"</w:instrText>
              </w:r>
            </w:ins>
            <w:del w:id="49" w:author="Tricia Van Laar" w:date="2024-07-16T09:20:00Z">
              <w:r w:rsidDel="000656D3">
                <w:delInstrText>HYPERLINK "https://www.ncbi.nlm.nih.gov/sra/?term=SRR29202434"</w:delInstrText>
              </w:r>
            </w:del>
            <w:ins w:id="50" w:author="Tricia Van Laar" w:date="2024-07-16T09:20:00Z"/>
            <w:r>
              <w:fldChar w:fldCharType="separate"/>
            </w:r>
            <w:del w:id="51" w:author="Tricia Van Laar" w:date="2024-07-16T09:20:00Z">
              <w:r w:rsidR="00CB41DA" w:rsidRPr="00CB41DA" w:rsidDel="000656D3">
                <w:rPr>
                  <w:rStyle w:val="Hyperlink"/>
                  <w:rFonts w:eastAsia="Times New Roman" w:cs="Calibri"/>
                  <w:sz w:val="20"/>
                  <w:szCs w:val="20"/>
                </w:rPr>
                <w:delText>SRR29202434</w:delText>
              </w:r>
            </w:del>
            <w:ins w:id="52" w:author="Tricia Van Laar" w:date="2024-07-16T09:20:00Z">
              <w:r w:rsidR="000656D3">
                <w:rPr>
                  <w:rStyle w:val="Hyperlink"/>
                  <w:rFonts w:eastAsia="Times New Roman" w:cs="Calibri"/>
                  <w:sz w:val="20"/>
                  <w:szCs w:val="20"/>
                </w:rPr>
                <w:t>SRR29202453</w:t>
              </w:r>
            </w:ins>
            <w:r>
              <w:rPr>
                <w:rStyle w:val="Hyperlink"/>
                <w:rFonts w:eastAsia="Times New Roman" w:cs="Calibri"/>
                <w:sz w:val="20"/>
                <w:szCs w:val="20"/>
              </w:rPr>
              <w:fldChar w:fldCharType="end"/>
            </w:r>
          </w:p>
        </w:tc>
      </w:tr>
      <w:tr w:rsidR="00CB41DA" w:rsidRPr="00CB41DA" w14:paraId="08445833" w14:textId="52E9C6A8" w:rsidTr="00CB41DA">
        <w:trPr>
          <w:trHeight w:val="320"/>
        </w:trPr>
        <w:tc>
          <w:tcPr>
            <w:tcW w:w="895" w:type="dxa"/>
            <w:tcBorders>
              <w:top w:val="nil"/>
              <w:left w:val="single" w:sz="4" w:space="0" w:color="auto"/>
              <w:bottom w:val="single" w:sz="4" w:space="0" w:color="auto"/>
              <w:right w:val="single" w:sz="4" w:space="0" w:color="auto"/>
            </w:tcBorders>
            <w:vAlign w:val="center"/>
          </w:tcPr>
          <w:p w14:paraId="3095C3A9" w14:textId="2B04C829"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CHSP07</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7C7FF818" w14:textId="47DBFB1A"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207</w:t>
            </w:r>
          </w:p>
        </w:tc>
        <w:tc>
          <w:tcPr>
            <w:tcW w:w="900" w:type="dxa"/>
            <w:tcBorders>
              <w:top w:val="nil"/>
              <w:left w:val="nil"/>
              <w:bottom w:val="single" w:sz="4" w:space="0" w:color="auto"/>
              <w:right w:val="single" w:sz="4" w:space="0" w:color="auto"/>
            </w:tcBorders>
            <w:shd w:val="clear" w:color="auto" w:fill="auto"/>
            <w:noWrap/>
            <w:vAlign w:val="center"/>
            <w:hideMark/>
          </w:tcPr>
          <w:p w14:paraId="545D986B" w14:textId="0304956C"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center"/>
            <w:hideMark/>
          </w:tcPr>
          <w:p w14:paraId="25AD29B3" w14:textId="2B531D34"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8057</w:t>
            </w:r>
          </w:p>
        </w:tc>
        <w:tc>
          <w:tcPr>
            <w:tcW w:w="900" w:type="dxa"/>
            <w:tcBorders>
              <w:top w:val="nil"/>
              <w:left w:val="nil"/>
              <w:bottom w:val="single" w:sz="4" w:space="0" w:color="auto"/>
              <w:right w:val="single" w:sz="4" w:space="0" w:color="auto"/>
            </w:tcBorders>
            <w:shd w:val="clear" w:color="auto" w:fill="auto"/>
            <w:noWrap/>
            <w:vAlign w:val="center"/>
            <w:hideMark/>
          </w:tcPr>
          <w:p w14:paraId="7F256FEC" w14:textId="058B9208"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7037</w:t>
            </w:r>
          </w:p>
        </w:tc>
        <w:tc>
          <w:tcPr>
            <w:tcW w:w="1170" w:type="dxa"/>
            <w:tcBorders>
              <w:top w:val="nil"/>
              <w:left w:val="nil"/>
              <w:bottom w:val="single" w:sz="4" w:space="0" w:color="auto"/>
              <w:right w:val="single" w:sz="4" w:space="0" w:color="auto"/>
            </w:tcBorders>
            <w:shd w:val="clear" w:color="auto" w:fill="auto"/>
            <w:noWrap/>
            <w:vAlign w:val="center"/>
            <w:hideMark/>
          </w:tcPr>
          <w:p w14:paraId="5A439DE7" w14:textId="53A5C605"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6860</w:t>
            </w:r>
          </w:p>
        </w:tc>
        <w:tc>
          <w:tcPr>
            <w:tcW w:w="1170" w:type="dxa"/>
            <w:tcBorders>
              <w:top w:val="nil"/>
              <w:left w:val="nil"/>
              <w:bottom w:val="single" w:sz="4" w:space="0" w:color="auto"/>
              <w:right w:val="single" w:sz="4" w:space="0" w:color="auto"/>
            </w:tcBorders>
            <w:shd w:val="clear" w:color="auto" w:fill="auto"/>
            <w:noWrap/>
            <w:vAlign w:val="center"/>
            <w:hideMark/>
          </w:tcPr>
          <w:p w14:paraId="6F0D99C8" w14:textId="41D4BF28"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6878</w:t>
            </w:r>
          </w:p>
        </w:tc>
        <w:tc>
          <w:tcPr>
            <w:tcW w:w="900" w:type="dxa"/>
            <w:tcBorders>
              <w:top w:val="nil"/>
              <w:left w:val="nil"/>
              <w:bottom w:val="single" w:sz="4" w:space="0" w:color="auto"/>
              <w:right w:val="single" w:sz="4" w:space="0" w:color="auto"/>
            </w:tcBorders>
            <w:shd w:val="clear" w:color="auto" w:fill="auto"/>
            <w:noWrap/>
            <w:vAlign w:val="center"/>
            <w:hideMark/>
          </w:tcPr>
          <w:p w14:paraId="77D178F3" w14:textId="7D08349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6591</w:t>
            </w:r>
          </w:p>
        </w:tc>
        <w:tc>
          <w:tcPr>
            <w:tcW w:w="1350" w:type="dxa"/>
            <w:tcBorders>
              <w:top w:val="nil"/>
              <w:left w:val="nil"/>
              <w:bottom w:val="single" w:sz="4" w:space="0" w:color="auto"/>
              <w:right w:val="single" w:sz="4" w:space="0" w:color="auto"/>
            </w:tcBorders>
            <w:shd w:val="clear" w:color="auto" w:fill="auto"/>
            <w:noWrap/>
            <w:vAlign w:val="center"/>
            <w:hideMark/>
          </w:tcPr>
          <w:p w14:paraId="3A1A06AD" w14:textId="4376E7C1"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6542</w:t>
            </w:r>
          </w:p>
        </w:tc>
        <w:tc>
          <w:tcPr>
            <w:tcW w:w="1530" w:type="dxa"/>
            <w:tcBorders>
              <w:top w:val="nil"/>
              <w:left w:val="nil"/>
              <w:bottom w:val="single" w:sz="4" w:space="0" w:color="auto"/>
              <w:right w:val="single" w:sz="4" w:space="0" w:color="auto"/>
            </w:tcBorders>
            <w:shd w:val="clear" w:color="auto" w:fill="auto"/>
            <w:noWrap/>
            <w:vAlign w:val="center"/>
            <w:hideMark/>
          </w:tcPr>
          <w:p w14:paraId="137EF331" w14:textId="2AE62E40" w:rsidR="00CB41DA" w:rsidRPr="00CB41DA" w:rsidRDefault="00000000" w:rsidP="00CB41DA">
            <w:pPr>
              <w:spacing w:after="0" w:line="240" w:lineRule="auto"/>
              <w:jc w:val="center"/>
              <w:rPr>
                <w:rFonts w:eastAsia="Times New Roman" w:cs="Calibri"/>
                <w:color w:val="000000"/>
                <w:sz w:val="20"/>
                <w:szCs w:val="20"/>
              </w:rPr>
            </w:pPr>
            <w:r>
              <w:fldChar w:fldCharType="begin"/>
            </w:r>
            <w:ins w:id="53" w:author="Tricia Van Laar" w:date="2024-07-16T09:20:00Z">
              <w:r w:rsidR="000656D3">
                <w:instrText>HYPERLINK "https://www.ncbi.nlm.nih.gov/sra/?term=SRR29202436"</w:instrText>
              </w:r>
            </w:ins>
            <w:del w:id="54" w:author="Tricia Van Laar" w:date="2024-07-16T09:20:00Z">
              <w:r w:rsidDel="000656D3">
                <w:delInstrText>HYPERLINK "https://www.ncbi.nlm.nih.gov/sra/?term=SRR29202438"</w:delInstrText>
              </w:r>
            </w:del>
            <w:ins w:id="55" w:author="Tricia Van Laar" w:date="2024-07-16T09:20:00Z"/>
            <w:r>
              <w:fldChar w:fldCharType="separate"/>
            </w:r>
            <w:del w:id="56" w:author="Tricia Van Laar" w:date="2024-07-16T09:20:00Z">
              <w:r w:rsidR="00CB41DA" w:rsidRPr="00CB41DA" w:rsidDel="000656D3">
                <w:rPr>
                  <w:rStyle w:val="Hyperlink"/>
                  <w:rFonts w:eastAsia="Times New Roman" w:cs="Calibri"/>
                  <w:sz w:val="20"/>
                  <w:szCs w:val="20"/>
                </w:rPr>
                <w:delText>SRR29202438</w:delText>
              </w:r>
            </w:del>
            <w:ins w:id="57" w:author="Tricia Van Laar" w:date="2024-07-16T09:20:00Z">
              <w:r w:rsidR="000656D3">
                <w:rPr>
                  <w:rStyle w:val="Hyperlink"/>
                  <w:rFonts w:eastAsia="Times New Roman" w:cs="Calibri"/>
                  <w:sz w:val="20"/>
                  <w:szCs w:val="20"/>
                </w:rPr>
                <w:t>SRR29202436</w:t>
              </w:r>
            </w:ins>
            <w:r>
              <w:rPr>
                <w:rStyle w:val="Hyperlink"/>
                <w:rFonts w:eastAsia="Times New Roman" w:cs="Calibri"/>
                <w:sz w:val="20"/>
                <w:szCs w:val="20"/>
              </w:rPr>
              <w:fldChar w:fldCharType="end"/>
            </w:r>
          </w:p>
        </w:tc>
      </w:tr>
      <w:tr w:rsidR="00CB41DA" w:rsidRPr="00CB41DA" w14:paraId="75195ED2" w14:textId="556B7173" w:rsidTr="00CB41DA">
        <w:trPr>
          <w:trHeight w:val="320"/>
        </w:trPr>
        <w:tc>
          <w:tcPr>
            <w:tcW w:w="895" w:type="dxa"/>
            <w:tcBorders>
              <w:top w:val="nil"/>
              <w:left w:val="single" w:sz="4" w:space="0" w:color="auto"/>
              <w:bottom w:val="single" w:sz="4" w:space="0" w:color="auto"/>
              <w:right w:val="single" w:sz="4" w:space="0" w:color="auto"/>
            </w:tcBorders>
            <w:vAlign w:val="center"/>
          </w:tcPr>
          <w:p w14:paraId="40F85540" w14:textId="069D0C33"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CHSP08</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11EB3EFC" w14:textId="0B1639C9"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283</w:t>
            </w:r>
          </w:p>
        </w:tc>
        <w:tc>
          <w:tcPr>
            <w:tcW w:w="900" w:type="dxa"/>
            <w:tcBorders>
              <w:top w:val="nil"/>
              <w:left w:val="nil"/>
              <w:bottom w:val="single" w:sz="4" w:space="0" w:color="auto"/>
              <w:right w:val="single" w:sz="4" w:space="0" w:color="auto"/>
            </w:tcBorders>
            <w:shd w:val="clear" w:color="auto" w:fill="auto"/>
            <w:noWrap/>
            <w:vAlign w:val="center"/>
            <w:hideMark/>
          </w:tcPr>
          <w:p w14:paraId="08DC0F02" w14:textId="76A178FB"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center"/>
            <w:hideMark/>
          </w:tcPr>
          <w:p w14:paraId="7D3881CF" w14:textId="60B63986"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1655</w:t>
            </w:r>
          </w:p>
        </w:tc>
        <w:tc>
          <w:tcPr>
            <w:tcW w:w="900" w:type="dxa"/>
            <w:tcBorders>
              <w:top w:val="nil"/>
              <w:left w:val="nil"/>
              <w:bottom w:val="single" w:sz="4" w:space="0" w:color="auto"/>
              <w:right w:val="single" w:sz="4" w:space="0" w:color="auto"/>
            </w:tcBorders>
            <w:shd w:val="clear" w:color="auto" w:fill="auto"/>
            <w:noWrap/>
            <w:vAlign w:val="center"/>
            <w:hideMark/>
          </w:tcPr>
          <w:p w14:paraId="7BD8EA57" w14:textId="58594E10"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1461</w:t>
            </w:r>
          </w:p>
        </w:tc>
        <w:tc>
          <w:tcPr>
            <w:tcW w:w="1170" w:type="dxa"/>
            <w:tcBorders>
              <w:top w:val="nil"/>
              <w:left w:val="nil"/>
              <w:bottom w:val="single" w:sz="4" w:space="0" w:color="auto"/>
              <w:right w:val="single" w:sz="4" w:space="0" w:color="auto"/>
            </w:tcBorders>
            <w:shd w:val="clear" w:color="auto" w:fill="auto"/>
            <w:noWrap/>
            <w:vAlign w:val="center"/>
            <w:hideMark/>
          </w:tcPr>
          <w:p w14:paraId="4BA30D75" w14:textId="350DF331"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1379</w:t>
            </w:r>
          </w:p>
        </w:tc>
        <w:tc>
          <w:tcPr>
            <w:tcW w:w="1170" w:type="dxa"/>
            <w:tcBorders>
              <w:top w:val="nil"/>
              <w:left w:val="nil"/>
              <w:bottom w:val="single" w:sz="4" w:space="0" w:color="auto"/>
              <w:right w:val="single" w:sz="4" w:space="0" w:color="auto"/>
            </w:tcBorders>
            <w:shd w:val="clear" w:color="auto" w:fill="auto"/>
            <w:noWrap/>
            <w:vAlign w:val="center"/>
            <w:hideMark/>
          </w:tcPr>
          <w:p w14:paraId="4948131A" w14:textId="2E16EB8D"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1374</w:t>
            </w:r>
          </w:p>
        </w:tc>
        <w:tc>
          <w:tcPr>
            <w:tcW w:w="900" w:type="dxa"/>
            <w:tcBorders>
              <w:top w:val="nil"/>
              <w:left w:val="nil"/>
              <w:bottom w:val="single" w:sz="4" w:space="0" w:color="auto"/>
              <w:right w:val="single" w:sz="4" w:space="0" w:color="auto"/>
            </w:tcBorders>
            <w:shd w:val="clear" w:color="auto" w:fill="auto"/>
            <w:noWrap/>
            <w:vAlign w:val="center"/>
            <w:hideMark/>
          </w:tcPr>
          <w:p w14:paraId="6D119EDD" w14:textId="6EF68E36"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1308</w:t>
            </w:r>
          </w:p>
        </w:tc>
        <w:tc>
          <w:tcPr>
            <w:tcW w:w="1350" w:type="dxa"/>
            <w:tcBorders>
              <w:top w:val="nil"/>
              <w:left w:val="nil"/>
              <w:bottom w:val="single" w:sz="4" w:space="0" w:color="auto"/>
              <w:right w:val="single" w:sz="4" w:space="0" w:color="auto"/>
            </w:tcBorders>
            <w:shd w:val="clear" w:color="auto" w:fill="auto"/>
            <w:noWrap/>
            <w:vAlign w:val="center"/>
            <w:hideMark/>
          </w:tcPr>
          <w:p w14:paraId="58087CFE" w14:textId="28C5846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1308</w:t>
            </w:r>
          </w:p>
        </w:tc>
        <w:tc>
          <w:tcPr>
            <w:tcW w:w="1530" w:type="dxa"/>
            <w:tcBorders>
              <w:top w:val="nil"/>
              <w:left w:val="nil"/>
              <w:bottom w:val="single" w:sz="4" w:space="0" w:color="auto"/>
              <w:right w:val="single" w:sz="4" w:space="0" w:color="auto"/>
            </w:tcBorders>
            <w:shd w:val="clear" w:color="auto" w:fill="auto"/>
            <w:noWrap/>
            <w:vAlign w:val="center"/>
            <w:hideMark/>
          </w:tcPr>
          <w:p w14:paraId="58B00E17" w14:textId="5C551B24" w:rsidR="00CB41DA" w:rsidRPr="00CB41DA" w:rsidRDefault="00000000" w:rsidP="00CB41DA">
            <w:pPr>
              <w:spacing w:after="0" w:line="240" w:lineRule="auto"/>
              <w:jc w:val="center"/>
              <w:rPr>
                <w:rFonts w:eastAsia="Times New Roman" w:cs="Calibri"/>
                <w:color w:val="000000"/>
                <w:sz w:val="20"/>
                <w:szCs w:val="20"/>
              </w:rPr>
            </w:pPr>
            <w:r>
              <w:fldChar w:fldCharType="begin"/>
            </w:r>
            <w:ins w:id="58" w:author="Tricia Van Laar" w:date="2024-07-16T09:20:00Z">
              <w:r w:rsidR="000656D3">
                <w:instrText>HYPERLINK "https://www.ncbi.nlm.nih.gov/sra/?term=SRR29202451"</w:instrText>
              </w:r>
            </w:ins>
            <w:del w:id="59" w:author="Tricia Van Laar" w:date="2024-07-16T09:20:00Z">
              <w:r w:rsidDel="000656D3">
                <w:delInstrText>HYPERLINK "https://www.ncbi.nlm.nih.gov/sra/?term=SRR29202452"</w:delInstrText>
              </w:r>
            </w:del>
            <w:ins w:id="60" w:author="Tricia Van Laar" w:date="2024-07-16T09:20:00Z"/>
            <w:r>
              <w:fldChar w:fldCharType="separate"/>
            </w:r>
            <w:del w:id="61" w:author="Tricia Van Laar" w:date="2024-07-16T09:20:00Z">
              <w:r w:rsidR="00CB41DA" w:rsidRPr="00CB41DA" w:rsidDel="000656D3">
                <w:rPr>
                  <w:rStyle w:val="Hyperlink"/>
                  <w:rFonts w:eastAsia="Times New Roman" w:cs="Calibri"/>
                  <w:sz w:val="20"/>
                  <w:szCs w:val="20"/>
                </w:rPr>
                <w:delText>SRR29202452</w:delText>
              </w:r>
            </w:del>
            <w:ins w:id="62" w:author="Tricia Van Laar" w:date="2024-07-16T09:20:00Z">
              <w:r w:rsidR="000656D3">
                <w:rPr>
                  <w:rStyle w:val="Hyperlink"/>
                  <w:rFonts w:eastAsia="Times New Roman" w:cs="Calibri"/>
                  <w:sz w:val="20"/>
                  <w:szCs w:val="20"/>
                </w:rPr>
                <w:t>SRR29202451</w:t>
              </w:r>
            </w:ins>
            <w:r>
              <w:rPr>
                <w:rStyle w:val="Hyperlink"/>
                <w:rFonts w:eastAsia="Times New Roman" w:cs="Calibri"/>
                <w:sz w:val="20"/>
                <w:szCs w:val="20"/>
              </w:rPr>
              <w:fldChar w:fldCharType="end"/>
            </w:r>
          </w:p>
        </w:tc>
      </w:tr>
      <w:tr w:rsidR="00CB41DA" w:rsidRPr="00CB41DA" w14:paraId="2A4045AB" w14:textId="3A910484" w:rsidTr="00CB41DA">
        <w:trPr>
          <w:trHeight w:val="320"/>
        </w:trPr>
        <w:tc>
          <w:tcPr>
            <w:tcW w:w="895" w:type="dxa"/>
            <w:tcBorders>
              <w:top w:val="nil"/>
              <w:left w:val="single" w:sz="4" w:space="0" w:color="auto"/>
              <w:bottom w:val="single" w:sz="4" w:space="0" w:color="auto"/>
              <w:right w:val="single" w:sz="4" w:space="0" w:color="auto"/>
            </w:tcBorders>
            <w:vAlign w:val="center"/>
          </w:tcPr>
          <w:p w14:paraId="69578FA7" w14:textId="20716821"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CHSP09</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5F2EF320" w14:textId="5F1C633F"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319</w:t>
            </w:r>
          </w:p>
        </w:tc>
        <w:tc>
          <w:tcPr>
            <w:tcW w:w="900" w:type="dxa"/>
            <w:tcBorders>
              <w:top w:val="nil"/>
              <w:left w:val="nil"/>
              <w:bottom w:val="single" w:sz="4" w:space="0" w:color="auto"/>
              <w:right w:val="single" w:sz="4" w:space="0" w:color="auto"/>
            </w:tcBorders>
            <w:shd w:val="clear" w:color="auto" w:fill="auto"/>
            <w:noWrap/>
            <w:vAlign w:val="center"/>
            <w:hideMark/>
          </w:tcPr>
          <w:p w14:paraId="2731FD53" w14:textId="441C4606"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center"/>
            <w:hideMark/>
          </w:tcPr>
          <w:p w14:paraId="43D025CE" w14:textId="0B03434C"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20659</w:t>
            </w:r>
          </w:p>
        </w:tc>
        <w:tc>
          <w:tcPr>
            <w:tcW w:w="900" w:type="dxa"/>
            <w:tcBorders>
              <w:top w:val="nil"/>
              <w:left w:val="nil"/>
              <w:bottom w:val="single" w:sz="4" w:space="0" w:color="auto"/>
              <w:right w:val="single" w:sz="4" w:space="0" w:color="auto"/>
            </w:tcBorders>
            <w:shd w:val="clear" w:color="auto" w:fill="auto"/>
            <w:noWrap/>
            <w:vAlign w:val="center"/>
            <w:hideMark/>
          </w:tcPr>
          <w:p w14:paraId="234722B5" w14:textId="11BCAE1B"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18642</w:t>
            </w:r>
          </w:p>
        </w:tc>
        <w:tc>
          <w:tcPr>
            <w:tcW w:w="1170" w:type="dxa"/>
            <w:tcBorders>
              <w:top w:val="nil"/>
              <w:left w:val="nil"/>
              <w:bottom w:val="single" w:sz="4" w:space="0" w:color="auto"/>
              <w:right w:val="single" w:sz="4" w:space="0" w:color="auto"/>
            </w:tcBorders>
            <w:shd w:val="clear" w:color="auto" w:fill="auto"/>
            <w:noWrap/>
            <w:vAlign w:val="center"/>
            <w:hideMark/>
          </w:tcPr>
          <w:p w14:paraId="7B0B4F8B" w14:textId="7A410ABF"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18256</w:t>
            </w:r>
          </w:p>
        </w:tc>
        <w:tc>
          <w:tcPr>
            <w:tcW w:w="1170" w:type="dxa"/>
            <w:tcBorders>
              <w:top w:val="nil"/>
              <w:left w:val="nil"/>
              <w:bottom w:val="single" w:sz="4" w:space="0" w:color="auto"/>
              <w:right w:val="single" w:sz="4" w:space="0" w:color="auto"/>
            </w:tcBorders>
            <w:shd w:val="clear" w:color="auto" w:fill="auto"/>
            <w:noWrap/>
            <w:vAlign w:val="center"/>
            <w:hideMark/>
          </w:tcPr>
          <w:p w14:paraId="7BF786DF" w14:textId="1C80445A"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18305</w:t>
            </w:r>
          </w:p>
        </w:tc>
        <w:tc>
          <w:tcPr>
            <w:tcW w:w="900" w:type="dxa"/>
            <w:tcBorders>
              <w:top w:val="nil"/>
              <w:left w:val="nil"/>
              <w:bottom w:val="single" w:sz="4" w:space="0" w:color="auto"/>
              <w:right w:val="single" w:sz="4" w:space="0" w:color="auto"/>
            </w:tcBorders>
            <w:shd w:val="clear" w:color="auto" w:fill="auto"/>
            <w:noWrap/>
            <w:vAlign w:val="center"/>
            <w:hideMark/>
          </w:tcPr>
          <w:p w14:paraId="61FE111F" w14:textId="27410AE8"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17466</w:t>
            </w:r>
          </w:p>
        </w:tc>
        <w:tc>
          <w:tcPr>
            <w:tcW w:w="1350" w:type="dxa"/>
            <w:tcBorders>
              <w:top w:val="nil"/>
              <w:left w:val="nil"/>
              <w:bottom w:val="single" w:sz="4" w:space="0" w:color="auto"/>
              <w:right w:val="single" w:sz="4" w:space="0" w:color="auto"/>
            </w:tcBorders>
            <w:shd w:val="clear" w:color="auto" w:fill="auto"/>
            <w:noWrap/>
            <w:vAlign w:val="center"/>
            <w:hideMark/>
          </w:tcPr>
          <w:p w14:paraId="6AE3B2B1" w14:textId="55E65DBB"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17133</w:t>
            </w:r>
          </w:p>
        </w:tc>
        <w:tc>
          <w:tcPr>
            <w:tcW w:w="1530" w:type="dxa"/>
            <w:tcBorders>
              <w:top w:val="nil"/>
              <w:left w:val="nil"/>
              <w:bottom w:val="single" w:sz="4" w:space="0" w:color="auto"/>
              <w:right w:val="single" w:sz="4" w:space="0" w:color="auto"/>
            </w:tcBorders>
            <w:shd w:val="clear" w:color="auto" w:fill="auto"/>
            <w:noWrap/>
            <w:vAlign w:val="center"/>
            <w:hideMark/>
          </w:tcPr>
          <w:p w14:paraId="3C4B27BD" w14:textId="109EE3AC" w:rsidR="00CB41DA" w:rsidRPr="00CB41DA" w:rsidRDefault="00000000" w:rsidP="00CB41DA">
            <w:pPr>
              <w:spacing w:after="0" w:line="240" w:lineRule="auto"/>
              <w:jc w:val="center"/>
              <w:rPr>
                <w:rFonts w:eastAsia="Times New Roman" w:cs="Calibri"/>
                <w:color w:val="000000"/>
                <w:sz w:val="20"/>
                <w:szCs w:val="20"/>
              </w:rPr>
            </w:pPr>
            <w:hyperlink r:id="rId24" w:history="1">
              <w:r w:rsidR="00CB41DA" w:rsidRPr="00CB41DA">
                <w:rPr>
                  <w:rStyle w:val="Hyperlink"/>
                  <w:rFonts w:eastAsia="Times New Roman" w:cs="Calibri"/>
                  <w:sz w:val="20"/>
                  <w:szCs w:val="20"/>
                </w:rPr>
                <w:t>SRR29202449</w:t>
              </w:r>
            </w:hyperlink>
          </w:p>
        </w:tc>
      </w:tr>
      <w:tr w:rsidR="00CB41DA" w:rsidRPr="00CB41DA" w14:paraId="752DC523" w14:textId="02DDCEAB" w:rsidTr="00CB41DA">
        <w:trPr>
          <w:trHeight w:val="320"/>
        </w:trPr>
        <w:tc>
          <w:tcPr>
            <w:tcW w:w="895" w:type="dxa"/>
            <w:tcBorders>
              <w:top w:val="nil"/>
              <w:left w:val="single" w:sz="4" w:space="0" w:color="auto"/>
              <w:bottom w:val="single" w:sz="4" w:space="0" w:color="auto"/>
              <w:right w:val="single" w:sz="4" w:space="0" w:color="auto"/>
            </w:tcBorders>
            <w:vAlign w:val="center"/>
          </w:tcPr>
          <w:p w14:paraId="7EBD79F3" w14:textId="56DB517C"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CHSP10</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45FC4E65" w14:textId="2D5794D8"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326</w:t>
            </w:r>
          </w:p>
        </w:tc>
        <w:tc>
          <w:tcPr>
            <w:tcW w:w="900" w:type="dxa"/>
            <w:tcBorders>
              <w:top w:val="nil"/>
              <w:left w:val="nil"/>
              <w:bottom w:val="single" w:sz="4" w:space="0" w:color="auto"/>
              <w:right w:val="single" w:sz="4" w:space="0" w:color="auto"/>
            </w:tcBorders>
            <w:shd w:val="clear" w:color="auto" w:fill="auto"/>
            <w:noWrap/>
            <w:vAlign w:val="center"/>
            <w:hideMark/>
          </w:tcPr>
          <w:p w14:paraId="7B5860EA" w14:textId="5BB85895"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center"/>
            <w:hideMark/>
          </w:tcPr>
          <w:p w14:paraId="088AE440" w14:textId="74BE285E"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44570</w:t>
            </w:r>
          </w:p>
        </w:tc>
        <w:tc>
          <w:tcPr>
            <w:tcW w:w="900" w:type="dxa"/>
            <w:tcBorders>
              <w:top w:val="nil"/>
              <w:left w:val="nil"/>
              <w:bottom w:val="single" w:sz="4" w:space="0" w:color="auto"/>
              <w:right w:val="single" w:sz="4" w:space="0" w:color="auto"/>
            </w:tcBorders>
            <w:shd w:val="clear" w:color="auto" w:fill="auto"/>
            <w:noWrap/>
            <w:vAlign w:val="center"/>
            <w:hideMark/>
          </w:tcPr>
          <w:p w14:paraId="53632CA9" w14:textId="5A396069"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40618</w:t>
            </w:r>
          </w:p>
        </w:tc>
        <w:tc>
          <w:tcPr>
            <w:tcW w:w="1170" w:type="dxa"/>
            <w:tcBorders>
              <w:top w:val="nil"/>
              <w:left w:val="nil"/>
              <w:bottom w:val="single" w:sz="4" w:space="0" w:color="auto"/>
              <w:right w:val="single" w:sz="4" w:space="0" w:color="auto"/>
            </w:tcBorders>
            <w:shd w:val="clear" w:color="auto" w:fill="auto"/>
            <w:noWrap/>
            <w:vAlign w:val="center"/>
            <w:hideMark/>
          </w:tcPr>
          <w:p w14:paraId="1EB53F31" w14:textId="099B8850"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39818</w:t>
            </w:r>
          </w:p>
        </w:tc>
        <w:tc>
          <w:tcPr>
            <w:tcW w:w="1170" w:type="dxa"/>
            <w:tcBorders>
              <w:top w:val="nil"/>
              <w:left w:val="nil"/>
              <w:bottom w:val="single" w:sz="4" w:space="0" w:color="auto"/>
              <w:right w:val="single" w:sz="4" w:space="0" w:color="auto"/>
            </w:tcBorders>
            <w:shd w:val="clear" w:color="auto" w:fill="auto"/>
            <w:noWrap/>
            <w:vAlign w:val="center"/>
            <w:hideMark/>
          </w:tcPr>
          <w:p w14:paraId="2A45EE94" w14:textId="72E7A180"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39740</w:t>
            </w:r>
          </w:p>
        </w:tc>
        <w:tc>
          <w:tcPr>
            <w:tcW w:w="900" w:type="dxa"/>
            <w:tcBorders>
              <w:top w:val="nil"/>
              <w:left w:val="nil"/>
              <w:bottom w:val="single" w:sz="4" w:space="0" w:color="auto"/>
              <w:right w:val="single" w:sz="4" w:space="0" w:color="auto"/>
            </w:tcBorders>
            <w:shd w:val="clear" w:color="auto" w:fill="auto"/>
            <w:noWrap/>
            <w:vAlign w:val="center"/>
            <w:hideMark/>
          </w:tcPr>
          <w:p w14:paraId="57DE6AF2" w14:textId="15A9071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37751</w:t>
            </w:r>
          </w:p>
        </w:tc>
        <w:tc>
          <w:tcPr>
            <w:tcW w:w="1350" w:type="dxa"/>
            <w:tcBorders>
              <w:top w:val="nil"/>
              <w:left w:val="nil"/>
              <w:bottom w:val="single" w:sz="4" w:space="0" w:color="auto"/>
              <w:right w:val="single" w:sz="4" w:space="0" w:color="auto"/>
            </w:tcBorders>
            <w:shd w:val="clear" w:color="auto" w:fill="auto"/>
            <w:noWrap/>
            <w:vAlign w:val="center"/>
            <w:hideMark/>
          </w:tcPr>
          <w:p w14:paraId="0AB9B530" w14:textId="5D636AC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37589</w:t>
            </w:r>
          </w:p>
        </w:tc>
        <w:tc>
          <w:tcPr>
            <w:tcW w:w="1530" w:type="dxa"/>
            <w:tcBorders>
              <w:top w:val="nil"/>
              <w:left w:val="nil"/>
              <w:bottom w:val="single" w:sz="4" w:space="0" w:color="auto"/>
              <w:right w:val="single" w:sz="4" w:space="0" w:color="auto"/>
            </w:tcBorders>
            <w:shd w:val="clear" w:color="auto" w:fill="auto"/>
            <w:noWrap/>
            <w:vAlign w:val="center"/>
            <w:hideMark/>
          </w:tcPr>
          <w:p w14:paraId="11689BCD" w14:textId="3A0592CE" w:rsidR="00CB41DA" w:rsidRPr="00CB41DA" w:rsidRDefault="00000000" w:rsidP="00CB41DA">
            <w:pPr>
              <w:spacing w:after="0" w:line="240" w:lineRule="auto"/>
              <w:jc w:val="center"/>
              <w:rPr>
                <w:rFonts w:eastAsia="Times New Roman" w:cs="Calibri"/>
                <w:color w:val="000000"/>
                <w:sz w:val="20"/>
                <w:szCs w:val="20"/>
              </w:rPr>
            </w:pPr>
            <w:hyperlink r:id="rId25" w:history="1">
              <w:r w:rsidR="00CB41DA" w:rsidRPr="00CB41DA">
                <w:rPr>
                  <w:rStyle w:val="Hyperlink"/>
                  <w:rFonts w:eastAsia="Times New Roman" w:cs="Calibri"/>
                  <w:sz w:val="20"/>
                  <w:szCs w:val="20"/>
                </w:rPr>
                <w:t>SRR29202448</w:t>
              </w:r>
            </w:hyperlink>
          </w:p>
        </w:tc>
      </w:tr>
      <w:tr w:rsidR="00CB41DA" w:rsidRPr="00CB41DA" w14:paraId="389C1AB2" w14:textId="0E2262F8" w:rsidTr="00CB41DA">
        <w:trPr>
          <w:trHeight w:val="320"/>
        </w:trPr>
        <w:tc>
          <w:tcPr>
            <w:tcW w:w="895" w:type="dxa"/>
            <w:tcBorders>
              <w:top w:val="nil"/>
              <w:left w:val="single" w:sz="4" w:space="0" w:color="auto"/>
              <w:bottom w:val="single" w:sz="4" w:space="0" w:color="auto"/>
              <w:right w:val="single" w:sz="4" w:space="0" w:color="auto"/>
            </w:tcBorders>
            <w:vAlign w:val="center"/>
          </w:tcPr>
          <w:p w14:paraId="77F0BC5C" w14:textId="5AC14E37"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CHSP11</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976FDCB" w14:textId="3CCCEC46"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22</w:t>
            </w:r>
          </w:p>
        </w:tc>
        <w:tc>
          <w:tcPr>
            <w:tcW w:w="900" w:type="dxa"/>
            <w:tcBorders>
              <w:top w:val="nil"/>
              <w:left w:val="nil"/>
              <w:bottom w:val="single" w:sz="4" w:space="0" w:color="auto"/>
              <w:right w:val="single" w:sz="4" w:space="0" w:color="auto"/>
            </w:tcBorders>
            <w:shd w:val="clear" w:color="auto" w:fill="auto"/>
            <w:noWrap/>
            <w:vAlign w:val="center"/>
            <w:hideMark/>
          </w:tcPr>
          <w:p w14:paraId="14F35600" w14:textId="0304E21B"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center"/>
            <w:hideMark/>
          </w:tcPr>
          <w:p w14:paraId="5636FE23" w14:textId="059B0729"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59017</w:t>
            </w:r>
          </w:p>
        </w:tc>
        <w:tc>
          <w:tcPr>
            <w:tcW w:w="900" w:type="dxa"/>
            <w:tcBorders>
              <w:top w:val="nil"/>
              <w:left w:val="nil"/>
              <w:bottom w:val="single" w:sz="4" w:space="0" w:color="auto"/>
              <w:right w:val="single" w:sz="4" w:space="0" w:color="auto"/>
            </w:tcBorders>
            <w:shd w:val="clear" w:color="auto" w:fill="auto"/>
            <w:noWrap/>
            <w:vAlign w:val="center"/>
            <w:hideMark/>
          </w:tcPr>
          <w:p w14:paraId="16C07124" w14:textId="526DF398"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53469</w:t>
            </w:r>
          </w:p>
        </w:tc>
        <w:tc>
          <w:tcPr>
            <w:tcW w:w="1170" w:type="dxa"/>
            <w:tcBorders>
              <w:top w:val="nil"/>
              <w:left w:val="nil"/>
              <w:bottom w:val="single" w:sz="4" w:space="0" w:color="auto"/>
              <w:right w:val="single" w:sz="4" w:space="0" w:color="auto"/>
            </w:tcBorders>
            <w:shd w:val="clear" w:color="auto" w:fill="auto"/>
            <w:noWrap/>
            <w:vAlign w:val="center"/>
            <w:hideMark/>
          </w:tcPr>
          <w:p w14:paraId="6FC11F2F" w14:textId="74CF000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52934</w:t>
            </w:r>
          </w:p>
        </w:tc>
        <w:tc>
          <w:tcPr>
            <w:tcW w:w="1170" w:type="dxa"/>
            <w:tcBorders>
              <w:top w:val="nil"/>
              <w:left w:val="nil"/>
              <w:bottom w:val="single" w:sz="4" w:space="0" w:color="auto"/>
              <w:right w:val="single" w:sz="4" w:space="0" w:color="auto"/>
            </w:tcBorders>
            <w:shd w:val="clear" w:color="auto" w:fill="auto"/>
            <w:noWrap/>
            <w:vAlign w:val="center"/>
            <w:hideMark/>
          </w:tcPr>
          <w:p w14:paraId="5ED63540" w14:textId="0F6D434F"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52982</w:t>
            </w:r>
          </w:p>
        </w:tc>
        <w:tc>
          <w:tcPr>
            <w:tcW w:w="900" w:type="dxa"/>
            <w:tcBorders>
              <w:top w:val="nil"/>
              <w:left w:val="nil"/>
              <w:bottom w:val="single" w:sz="4" w:space="0" w:color="auto"/>
              <w:right w:val="single" w:sz="4" w:space="0" w:color="auto"/>
            </w:tcBorders>
            <w:shd w:val="clear" w:color="auto" w:fill="auto"/>
            <w:noWrap/>
            <w:vAlign w:val="center"/>
            <w:hideMark/>
          </w:tcPr>
          <w:p w14:paraId="5AC5B6BC" w14:textId="5BC2ECA1"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48990</w:t>
            </w:r>
          </w:p>
        </w:tc>
        <w:tc>
          <w:tcPr>
            <w:tcW w:w="1350" w:type="dxa"/>
            <w:tcBorders>
              <w:top w:val="nil"/>
              <w:left w:val="nil"/>
              <w:bottom w:val="single" w:sz="4" w:space="0" w:color="auto"/>
              <w:right w:val="single" w:sz="4" w:space="0" w:color="auto"/>
            </w:tcBorders>
            <w:shd w:val="clear" w:color="auto" w:fill="auto"/>
            <w:noWrap/>
            <w:vAlign w:val="center"/>
            <w:hideMark/>
          </w:tcPr>
          <w:p w14:paraId="6E002602" w14:textId="00C299F6"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48558</w:t>
            </w:r>
          </w:p>
        </w:tc>
        <w:tc>
          <w:tcPr>
            <w:tcW w:w="1530" w:type="dxa"/>
            <w:tcBorders>
              <w:top w:val="nil"/>
              <w:left w:val="nil"/>
              <w:bottom w:val="single" w:sz="4" w:space="0" w:color="auto"/>
              <w:right w:val="single" w:sz="4" w:space="0" w:color="auto"/>
            </w:tcBorders>
            <w:shd w:val="clear" w:color="auto" w:fill="auto"/>
            <w:noWrap/>
            <w:vAlign w:val="center"/>
            <w:hideMark/>
          </w:tcPr>
          <w:p w14:paraId="16BF0128" w14:textId="0A479DF6" w:rsidR="00CB41DA" w:rsidRPr="00CB41DA" w:rsidRDefault="00000000" w:rsidP="00CB41DA">
            <w:pPr>
              <w:spacing w:after="0" w:line="240" w:lineRule="auto"/>
              <w:jc w:val="center"/>
              <w:rPr>
                <w:rFonts w:eastAsia="Times New Roman" w:cs="Calibri"/>
                <w:color w:val="000000"/>
                <w:sz w:val="20"/>
                <w:szCs w:val="20"/>
              </w:rPr>
            </w:pPr>
            <w:r>
              <w:fldChar w:fldCharType="begin"/>
            </w:r>
            <w:ins w:id="63" w:author="Tricia Van Laar" w:date="2024-07-16T09:20:00Z">
              <w:r w:rsidR="000656D3">
                <w:instrText>HYPERLINK "https://www.ncbi.nlm.nih.gov/sra/?term=SRR29202434"</w:instrText>
              </w:r>
            </w:ins>
            <w:del w:id="64" w:author="Tricia Van Laar" w:date="2024-07-16T09:20:00Z">
              <w:r w:rsidDel="000656D3">
                <w:delInstrText>HYPERLINK "https://www.ncbi.nlm.nih.gov/sra/?term=SRR29202435"</w:delInstrText>
              </w:r>
            </w:del>
            <w:ins w:id="65" w:author="Tricia Van Laar" w:date="2024-07-16T09:20:00Z"/>
            <w:r>
              <w:fldChar w:fldCharType="separate"/>
            </w:r>
            <w:del w:id="66" w:author="Tricia Van Laar" w:date="2024-07-16T09:20:00Z">
              <w:r w:rsidR="00CB41DA" w:rsidRPr="00CB41DA" w:rsidDel="000656D3">
                <w:rPr>
                  <w:rStyle w:val="Hyperlink"/>
                  <w:rFonts w:eastAsia="Times New Roman" w:cs="Calibri"/>
                  <w:sz w:val="20"/>
                  <w:szCs w:val="20"/>
                </w:rPr>
                <w:delText>SRR29202435</w:delText>
              </w:r>
            </w:del>
            <w:ins w:id="67" w:author="Tricia Van Laar" w:date="2024-07-16T09:20:00Z">
              <w:r w:rsidR="000656D3">
                <w:rPr>
                  <w:rStyle w:val="Hyperlink"/>
                  <w:rFonts w:eastAsia="Times New Roman" w:cs="Calibri"/>
                  <w:sz w:val="20"/>
                  <w:szCs w:val="20"/>
                </w:rPr>
                <w:t>SRR29202434</w:t>
              </w:r>
            </w:ins>
            <w:r>
              <w:rPr>
                <w:rStyle w:val="Hyperlink"/>
                <w:rFonts w:eastAsia="Times New Roman" w:cs="Calibri"/>
                <w:sz w:val="20"/>
                <w:szCs w:val="20"/>
              </w:rPr>
              <w:fldChar w:fldCharType="end"/>
            </w:r>
          </w:p>
        </w:tc>
      </w:tr>
      <w:tr w:rsidR="00CB41DA" w:rsidRPr="00CB41DA" w14:paraId="549EA923" w14:textId="2B3DB516" w:rsidTr="00CB41DA">
        <w:trPr>
          <w:trHeight w:val="320"/>
        </w:trPr>
        <w:tc>
          <w:tcPr>
            <w:tcW w:w="895" w:type="dxa"/>
            <w:tcBorders>
              <w:top w:val="nil"/>
              <w:left w:val="single" w:sz="4" w:space="0" w:color="auto"/>
              <w:bottom w:val="single" w:sz="4" w:space="0" w:color="auto"/>
              <w:right w:val="single" w:sz="4" w:space="0" w:color="auto"/>
            </w:tcBorders>
            <w:vAlign w:val="center"/>
          </w:tcPr>
          <w:p w14:paraId="57B8FD39" w14:textId="7FEAA53A"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CHSP12</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ED75663" w14:textId="7264B0EA"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329</w:t>
            </w:r>
          </w:p>
        </w:tc>
        <w:tc>
          <w:tcPr>
            <w:tcW w:w="900" w:type="dxa"/>
            <w:tcBorders>
              <w:top w:val="nil"/>
              <w:left w:val="nil"/>
              <w:bottom w:val="single" w:sz="4" w:space="0" w:color="auto"/>
              <w:right w:val="single" w:sz="4" w:space="0" w:color="auto"/>
            </w:tcBorders>
            <w:shd w:val="clear" w:color="auto" w:fill="auto"/>
            <w:noWrap/>
            <w:vAlign w:val="center"/>
            <w:hideMark/>
          </w:tcPr>
          <w:p w14:paraId="5619F645" w14:textId="147CACE3"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center"/>
            <w:hideMark/>
          </w:tcPr>
          <w:p w14:paraId="3D099AE5" w14:textId="61E17750"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40065</w:t>
            </w:r>
          </w:p>
        </w:tc>
        <w:tc>
          <w:tcPr>
            <w:tcW w:w="900" w:type="dxa"/>
            <w:tcBorders>
              <w:top w:val="nil"/>
              <w:left w:val="nil"/>
              <w:bottom w:val="single" w:sz="4" w:space="0" w:color="auto"/>
              <w:right w:val="single" w:sz="4" w:space="0" w:color="auto"/>
            </w:tcBorders>
            <w:shd w:val="clear" w:color="auto" w:fill="auto"/>
            <w:noWrap/>
            <w:vAlign w:val="center"/>
            <w:hideMark/>
          </w:tcPr>
          <w:p w14:paraId="34881743" w14:textId="3CA967C5"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36088</w:t>
            </w:r>
          </w:p>
        </w:tc>
        <w:tc>
          <w:tcPr>
            <w:tcW w:w="1170" w:type="dxa"/>
            <w:tcBorders>
              <w:top w:val="nil"/>
              <w:left w:val="nil"/>
              <w:bottom w:val="single" w:sz="4" w:space="0" w:color="auto"/>
              <w:right w:val="single" w:sz="4" w:space="0" w:color="auto"/>
            </w:tcBorders>
            <w:shd w:val="clear" w:color="auto" w:fill="auto"/>
            <w:noWrap/>
            <w:vAlign w:val="center"/>
            <w:hideMark/>
          </w:tcPr>
          <w:p w14:paraId="63F13789" w14:textId="4CE47DC2"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35652</w:t>
            </w:r>
          </w:p>
        </w:tc>
        <w:tc>
          <w:tcPr>
            <w:tcW w:w="1170" w:type="dxa"/>
            <w:tcBorders>
              <w:top w:val="nil"/>
              <w:left w:val="nil"/>
              <w:bottom w:val="single" w:sz="4" w:space="0" w:color="auto"/>
              <w:right w:val="single" w:sz="4" w:space="0" w:color="auto"/>
            </w:tcBorders>
            <w:shd w:val="clear" w:color="auto" w:fill="auto"/>
            <w:noWrap/>
            <w:vAlign w:val="center"/>
            <w:hideMark/>
          </w:tcPr>
          <w:p w14:paraId="37EC6693" w14:textId="04333FCD"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35645</w:t>
            </w:r>
          </w:p>
        </w:tc>
        <w:tc>
          <w:tcPr>
            <w:tcW w:w="900" w:type="dxa"/>
            <w:tcBorders>
              <w:top w:val="nil"/>
              <w:left w:val="nil"/>
              <w:bottom w:val="single" w:sz="4" w:space="0" w:color="auto"/>
              <w:right w:val="single" w:sz="4" w:space="0" w:color="auto"/>
            </w:tcBorders>
            <w:shd w:val="clear" w:color="auto" w:fill="auto"/>
            <w:noWrap/>
            <w:vAlign w:val="center"/>
            <w:hideMark/>
          </w:tcPr>
          <w:p w14:paraId="0327ED26" w14:textId="0EDD8ED9"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34274</w:t>
            </w:r>
          </w:p>
        </w:tc>
        <w:tc>
          <w:tcPr>
            <w:tcW w:w="1350" w:type="dxa"/>
            <w:tcBorders>
              <w:top w:val="nil"/>
              <w:left w:val="nil"/>
              <w:bottom w:val="single" w:sz="4" w:space="0" w:color="auto"/>
              <w:right w:val="single" w:sz="4" w:space="0" w:color="auto"/>
            </w:tcBorders>
            <w:shd w:val="clear" w:color="auto" w:fill="auto"/>
            <w:noWrap/>
            <w:vAlign w:val="center"/>
            <w:hideMark/>
          </w:tcPr>
          <w:p w14:paraId="2DC172D1" w14:textId="62FC2336"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33466</w:t>
            </w:r>
          </w:p>
        </w:tc>
        <w:tc>
          <w:tcPr>
            <w:tcW w:w="1530" w:type="dxa"/>
            <w:tcBorders>
              <w:top w:val="nil"/>
              <w:left w:val="nil"/>
              <w:bottom w:val="single" w:sz="4" w:space="0" w:color="auto"/>
              <w:right w:val="single" w:sz="4" w:space="0" w:color="auto"/>
            </w:tcBorders>
            <w:shd w:val="clear" w:color="auto" w:fill="auto"/>
            <w:noWrap/>
            <w:vAlign w:val="center"/>
            <w:hideMark/>
          </w:tcPr>
          <w:p w14:paraId="715E959D" w14:textId="3627ADA7" w:rsidR="00CB41DA" w:rsidRPr="00CB41DA" w:rsidRDefault="00000000" w:rsidP="00CB41DA">
            <w:pPr>
              <w:spacing w:after="0" w:line="240" w:lineRule="auto"/>
              <w:jc w:val="center"/>
              <w:rPr>
                <w:rFonts w:eastAsia="Times New Roman" w:cs="Calibri"/>
                <w:color w:val="000000"/>
                <w:sz w:val="20"/>
                <w:szCs w:val="20"/>
              </w:rPr>
            </w:pPr>
            <w:hyperlink r:id="rId26" w:history="1">
              <w:r w:rsidR="00CB41DA" w:rsidRPr="00CB41DA">
                <w:rPr>
                  <w:rStyle w:val="Hyperlink"/>
                  <w:rFonts w:eastAsia="Times New Roman" w:cs="Calibri"/>
                  <w:sz w:val="20"/>
                  <w:szCs w:val="20"/>
                </w:rPr>
                <w:t>SRR29202447</w:t>
              </w:r>
            </w:hyperlink>
          </w:p>
        </w:tc>
      </w:tr>
    </w:tbl>
    <w:p w14:paraId="4DF7EDBE" w14:textId="77777777" w:rsidR="00E103F5" w:rsidRDefault="00E103F5">
      <w:pPr>
        <w:rPr>
          <w:ins w:id="68" w:author="Tricia Van Laar" w:date="2024-07-15T19:47:00Z"/>
          <w:rFonts w:cs="Calibri"/>
          <w:b/>
          <w:bCs/>
        </w:rPr>
      </w:pPr>
    </w:p>
    <w:p w14:paraId="08791ABC" w14:textId="77777777" w:rsidR="00A47119" w:rsidRPr="00D65879" w:rsidRDefault="00A47119">
      <w:pPr>
        <w:rPr>
          <w:rFonts w:cs="Calibri"/>
          <w:b/>
          <w:bCs/>
        </w:rPr>
      </w:pPr>
    </w:p>
    <w:sectPr w:rsidR="00A47119" w:rsidRPr="00D65879" w:rsidSect="00CA397A">
      <w:footerReference w:type="default" r:id="rId27"/>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6BAA5" w14:textId="77777777" w:rsidR="002C255D" w:rsidRDefault="002C255D" w:rsidP="00021CC2">
      <w:pPr>
        <w:spacing w:after="0" w:line="240" w:lineRule="auto"/>
      </w:pPr>
      <w:r>
        <w:separator/>
      </w:r>
    </w:p>
  </w:endnote>
  <w:endnote w:type="continuationSeparator" w:id="0">
    <w:p w14:paraId="0C43D3AC" w14:textId="77777777" w:rsidR="002C255D" w:rsidRDefault="002C255D" w:rsidP="00021C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CFD59" w14:textId="77777777" w:rsidR="00021CC2" w:rsidRDefault="00021CC2">
    <w:pPr>
      <w:pStyle w:val="Footer"/>
      <w:jc w:val="center"/>
    </w:pPr>
    <w:r>
      <w:fldChar w:fldCharType="begin"/>
    </w:r>
    <w:r>
      <w:instrText xml:space="preserve"> PAGE   \* MERGEFORMAT </w:instrText>
    </w:r>
    <w:r>
      <w:fldChar w:fldCharType="separate"/>
    </w:r>
    <w:r>
      <w:rPr>
        <w:noProof/>
      </w:rPr>
      <w:t>2</w:t>
    </w:r>
    <w:r>
      <w:rPr>
        <w:noProof/>
      </w:rPr>
      <w:fldChar w:fldCharType="end"/>
    </w:r>
  </w:p>
  <w:p w14:paraId="385FF67B" w14:textId="77777777" w:rsidR="00021CC2" w:rsidRDefault="00021C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188B6E" w14:textId="77777777" w:rsidR="002C255D" w:rsidRDefault="002C255D" w:rsidP="00021CC2">
      <w:pPr>
        <w:spacing w:after="0" w:line="240" w:lineRule="auto"/>
      </w:pPr>
      <w:r>
        <w:separator/>
      </w:r>
    </w:p>
  </w:footnote>
  <w:footnote w:type="continuationSeparator" w:id="0">
    <w:p w14:paraId="0936C91F" w14:textId="77777777" w:rsidR="002C255D" w:rsidRDefault="002C255D" w:rsidP="00021C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92AB1"/>
    <w:multiLevelType w:val="hybridMultilevel"/>
    <w:tmpl w:val="E44482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2B4CA8"/>
    <w:multiLevelType w:val="hybridMultilevel"/>
    <w:tmpl w:val="DCFA0E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F41129"/>
    <w:multiLevelType w:val="hybridMultilevel"/>
    <w:tmpl w:val="8E76A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595446"/>
    <w:multiLevelType w:val="hybridMultilevel"/>
    <w:tmpl w:val="C49876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6A0F01"/>
    <w:multiLevelType w:val="multilevel"/>
    <w:tmpl w:val="97ECD5F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263302"/>
    <w:multiLevelType w:val="multilevel"/>
    <w:tmpl w:val="183045B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6D74CE"/>
    <w:multiLevelType w:val="multilevel"/>
    <w:tmpl w:val="AA645F8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7E25A4"/>
    <w:multiLevelType w:val="hybridMultilevel"/>
    <w:tmpl w:val="76762C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2867DD"/>
    <w:multiLevelType w:val="multilevel"/>
    <w:tmpl w:val="885CAF86"/>
    <w:lvl w:ilvl="0">
      <w:start w:val="1"/>
      <w:numFmt w:val="bullet"/>
      <w:lvlText w:val=""/>
      <w:lvlJc w:val="left"/>
      <w:pPr>
        <w:tabs>
          <w:tab w:val="num" w:pos="-1170"/>
        </w:tabs>
        <w:ind w:left="-1170" w:hanging="360"/>
      </w:pPr>
      <w:rPr>
        <w:rFonts w:ascii="Symbol" w:hAnsi="Symbol" w:hint="default"/>
        <w:sz w:val="20"/>
      </w:rPr>
    </w:lvl>
    <w:lvl w:ilvl="1" w:tentative="1">
      <w:numFmt w:val="bullet"/>
      <w:lvlText w:val="o"/>
      <w:lvlJc w:val="left"/>
      <w:pPr>
        <w:tabs>
          <w:tab w:val="num" w:pos="-450"/>
        </w:tabs>
        <w:ind w:left="-450" w:hanging="360"/>
      </w:pPr>
      <w:rPr>
        <w:rFonts w:ascii="Courier New" w:hAnsi="Courier New" w:hint="default"/>
        <w:sz w:val="20"/>
      </w:rPr>
    </w:lvl>
    <w:lvl w:ilvl="2" w:tentative="1">
      <w:numFmt w:val="bullet"/>
      <w:lvlText w:val=""/>
      <w:lvlJc w:val="left"/>
      <w:pPr>
        <w:tabs>
          <w:tab w:val="num" w:pos="270"/>
        </w:tabs>
        <w:ind w:left="270" w:hanging="360"/>
      </w:pPr>
      <w:rPr>
        <w:rFonts w:ascii="Wingdings" w:hAnsi="Wingdings" w:hint="default"/>
        <w:sz w:val="20"/>
      </w:rPr>
    </w:lvl>
    <w:lvl w:ilvl="3" w:tentative="1">
      <w:numFmt w:val="bullet"/>
      <w:lvlText w:val=""/>
      <w:lvlJc w:val="left"/>
      <w:pPr>
        <w:tabs>
          <w:tab w:val="num" w:pos="990"/>
        </w:tabs>
        <w:ind w:left="990" w:hanging="360"/>
      </w:pPr>
      <w:rPr>
        <w:rFonts w:ascii="Wingdings" w:hAnsi="Wingdings" w:hint="default"/>
        <w:sz w:val="20"/>
      </w:rPr>
    </w:lvl>
    <w:lvl w:ilvl="4" w:tentative="1">
      <w:numFmt w:val="bullet"/>
      <w:lvlText w:val=""/>
      <w:lvlJc w:val="left"/>
      <w:pPr>
        <w:tabs>
          <w:tab w:val="num" w:pos="1710"/>
        </w:tabs>
        <w:ind w:left="1710" w:hanging="360"/>
      </w:pPr>
      <w:rPr>
        <w:rFonts w:ascii="Wingdings" w:hAnsi="Wingdings" w:hint="default"/>
        <w:sz w:val="20"/>
      </w:rPr>
    </w:lvl>
    <w:lvl w:ilvl="5" w:tentative="1">
      <w:numFmt w:val="bullet"/>
      <w:lvlText w:val=""/>
      <w:lvlJc w:val="left"/>
      <w:pPr>
        <w:tabs>
          <w:tab w:val="num" w:pos="2430"/>
        </w:tabs>
        <w:ind w:left="2430" w:hanging="360"/>
      </w:pPr>
      <w:rPr>
        <w:rFonts w:ascii="Wingdings" w:hAnsi="Wingdings" w:hint="default"/>
        <w:sz w:val="20"/>
      </w:rPr>
    </w:lvl>
    <w:lvl w:ilvl="6" w:tentative="1">
      <w:numFmt w:val="bullet"/>
      <w:lvlText w:val=""/>
      <w:lvlJc w:val="left"/>
      <w:pPr>
        <w:tabs>
          <w:tab w:val="num" w:pos="3150"/>
        </w:tabs>
        <w:ind w:left="3150" w:hanging="360"/>
      </w:pPr>
      <w:rPr>
        <w:rFonts w:ascii="Wingdings" w:hAnsi="Wingdings" w:hint="default"/>
        <w:sz w:val="20"/>
      </w:rPr>
    </w:lvl>
    <w:lvl w:ilvl="7" w:tentative="1">
      <w:numFmt w:val="bullet"/>
      <w:lvlText w:val=""/>
      <w:lvlJc w:val="left"/>
      <w:pPr>
        <w:tabs>
          <w:tab w:val="num" w:pos="3870"/>
        </w:tabs>
        <w:ind w:left="3870" w:hanging="360"/>
      </w:pPr>
      <w:rPr>
        <w:rFonts w:ascii="Wingdings" w:hAnsi="Wingdings" w:hint="default"/>
        <w:sz w:val="20"/>
      </w:rPr>
    </w:lvl>
    <w:lvl w:ilvl="8" w:tentative="1">
      <w:numFmt w:val="bullet"/>
      <w:lvlText w:val=""/>
      <w:lvlJc w:val="left"/>
      <w:pPr>
        <w:tabs>
          <w:tab w:val="num" w:pos="4590"/>
        </w:tabs>
        <w:ind w:left="4590" w:hanging="360"/>
      </w:pPr>
      <w:rPr>
        <w:rFonts w:ascii="Wingdings" w:hAnsi="Wingdings" w:hint="default"/>
        <w:sz w:val="20"/>
      </w:rPr>
    </w:lvl>
  </w:abstractNum>
  <w:abstractNum w:abstractNumId="9" w15:restartNumberingAfterBreak="0">
    <w:nsid w:val="5E0B239E"/>
    <w:multiLevelType w:val="multilevel"/>
    <w:tmpl w:val="1E14552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2B0602"/>
    <w:multiLevelType w:val="multilevel"/>
    <w:tmpl w:val="40BE21F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D752B0"/>
    <w:multiLevelType w:val="multilevel"/>
    <w:tmpl w:val="E2EE46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2F733D"/>
    <w:multiLevelType w:val="hybridMultilevel"/>
    <w:tmpl w:val="772C50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7B71A77"/>
    <w:multiLevelType w:val="multilevel"/>
    <w:tmpl w:val="E250C76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6912A6"/>
    <w:multiLevelType w:val="multilevel"/>
    <w:tmpl w:val="239679F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00202B"/>
    <w:multiLevelType w:val="multilevel"/>
    <w:tmpl w:val="8452DD7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0F40991"/>
    <w:multiLevelType w:val="multilevel"/>
    <w:tmpl w:val="3CD295E2"/>
    <w:lvl w:ilvl="0">
      <w:start w:val="1"/>
      <w:numFmt w:val="bullet"/>
      <w:lvlText w:val=""/>
      <w:lvlJc w:val="left"/>
      <w:pPr>
        <w:tabs>
          <w:tab w:val="num" w:pos="-1170"/>
        </w:tabs>
        <w:ind w:left="-1170" w:hanging="360"/>
      </w:pPr>
      <w:rPr>
        <w:rFonts w:ascii="Symbol" w:hAnsi="Symbol" w:hint="default"/>
        <w:sz w:val="20"/>
      </w:rPr>
    </w:lvl>
    <w:lvl w:ilvl="1" w:tentative="1">
      <w:numFmt w:val="bullet"/>
      <w:lvlText w:val="o"/>
      <w:lvlJc w:val="left"/>
      <w:pPr>
        <w:tabs>
          <w:tab w:val="num" w:pos="-450"/>
        </w:tabs>
        <w:ind w:left="-450" w:hanging="360"/>
      </w:pPr>
      <w:rPr>
        <w:rFonts w:ascii="Courier New" w:hAnsi="Courier New" w:hint="default"/>
        <w:sz w:val="20"/>
      </w:rPr>
    </w:lvl>
    <w:lvl w:ilvl="2" w:tentative="1">
      <w:numFmt w:val="bullet"/>
      <w:lvlText w:val=""/>
      <w:lvlJc w:val="left"/>
      <w:pPr>
        <w:tabs>
          <w:tab w:val="num" w:pos="270"/>
        </w:tabs>
        <w:ind w:left="270" w:hanging="360"/>
      </w:pPr>
      <w:rPr>
        <w:rFonts w:ascii="Wingdings" w:hAnsi="Wingdings" w:hint="default"/>
        <w:sz w:val="20"/>
      </w:rPr>
    </w:lvl>
    <w:lvl w:ilvl="3" w:tentative="1">
      <w:numFmt w:val="bullet"/>
      <w:lvlText w:val=""/>
      <w:lvlJc w:val="left"/>
      <w:pPr>
        <w:tabs>
          <w:tab w:val="num" w:pos="990"/>
        </w:tabs>
        <w:ind w:left="990" w:hanging="360"/>
      </w:pPr>
      <w:rPr>
        <w:rFonts w:ascii="Wingdings" w:hAnsi="Wingdings" w:hint="default"/>
        <w:sz w:val="20"/>
      </w:rPr>
    </w:lvl>
    <w:lvl w:ilvl="4" w:tentative="1">
      <w:numFmt w:val="bullet"/>
      <w:lvlText w:val=""/>
      <w:lvlJc w:val="left"/>
      <w:pPr>
        <w:tabs>
          <w:tab w:val="num" w:pos="1710"/>
        </w:tabs>
        <w:ind w:left="1710" w:hanging="360"/>
      </w:pPr>
      <w:rPr>
        <w:rFonts w:ascii="Wingdings" w:hAnsi="Wingdings" w:hint="default"/>
        <w:sz w:val="20"/>
      </w:rPr>
    </w:lvl>
    <w:lvl w:ilvl="5" w:tentative="1">
      <w:numFmt w:val="bullet"/>
      <w:lvlText w:val=""/>
      <w:lvlJc w:val="left"/>
      <w:pPr>
        <w:tabs>
          <w:tab w:val="num" w:pos="2430"/>
        </w:tabs>
        <w:ind w:left="2430" w:hanging="360"/>
      </w:pPr>
      <w:rPr>
        <w:rFonts w:ascii="Wingdings" w:hAnsi="Wingdings" w:hint="default"/>
        <w:sz w:val="20"/>
      </w:rPr>
    </w:lvl>
    <w:lvl w:ilvl="6" w:tentative="1">
      <w:numFmt w:val="bullet"/>
      <w:lvlText w:val=""/>
      <w:lvlJc w:val="left"/>
      <w:pPr>
        <w:tabs>
          <w:tab w:val="num" w:pos="3150"/>
        </w:tabs>
        <w:ind w:left="3150" w:hanging="360"/>
      </w:pPr>
      <w:rPr>
        <w:rFonts w:ascii="Wingdings" w:hAnsi="Wingdings" w:hint="default"/>
        <w:sz w:val="20"/>
      </w:rPr>
    </w:lvl>
    <w:lvl w:ilvl="7" w:tentative="1">
      <w:numFmt w:val="bullet"/>
      <w:lvlText w:val=""/>
      <w:lvlJc w:val="left"/>
      <w:pPr>
        <w:tabs>
          <w:tab w:val="num" w:pos="3870"/>
        </w:tabs>
        <w:ind w:left="3870" w:hanging="360"/>
      </w:pPr>
      <w:rPr>
        <w:rFonts w:ascii="Wingdings" w:hAnsi="Wingdings" w:hint="default"/>
        <w:sz w:val="20"/>
      </w:rPr>
    </w:lvl>
    <w:lvl w:ilvl="8" w:tentative="1">
      <w:numFmt w:val="bullet"/>
      <w:lvlText w:val=""/>
      <w:lvlJc w:val="left"/>
      <w:pPr>
        <w:tabs>
          <w:tab w:val="num" w:pos="4590"/>
        </w:tabs>
        <w:ind w:left="4590" w:hanging="360"/>
      </w:pPr>
      <w:rPr>
        <w:rFonts w:ascii="Wingdings" w:hAnsi="Wingdings" w:hint="default"/>
        <w:sz w:val="20"/>
      </w:rPr>
    </w:lvl>
  </w:abstractNum>
  <w:abstractNum w:abstractNumId="17" w15:restartNumberingAfterBreak="0">
    <w:nsid w:val="72811656"/>
    <w:multiLevelType w:val="multilevel"/>
    <w:tmpl w:val="103E6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0"/>
        </w:tabs>
        <w:ind w:left="0" w:hanging="360"/>
      </w:pPr>
      <w:rPr>
        <w:rFonts w:ascii="Courier New" w:hAnsi="Courier New" w:hint="default"/>
        <w:sz w:val="20"/>
      </w:rPr>
    </w:lvl>
    <w:lvl w:ilvl="2" w:tentative="1">
      <w:numFmt w:val="bullet"/>
      <w:lvlText w:val=""/>
      <w:lvlJc w:val="left"/>
      <w:pPr>
        <w:tabs>
          <w:tab w:val="num" w:pos="720"/>
        </w:tabs>
        <w:ind w:left="720" w:hanging="360"/>
      </w:pPr>
      <w:rPr>
        <w:rFonts w:ascii="Wingdings" w:hAnsi="Wingdings" w:hint="default"/>
        <w:sz w:val="20"/>
      </w:rPr>
    </w:lvl>
    <w:lvl w:ilvl="3" w:tentative="1">
      <w:numFmt w:val="bullet"/>
      <w:lvlText w:val=""/>
      <w:lvlJc w:val="left"/>
      <w:pPr>
        <w:tabs>
          <w:tab w:val="num" w:pos="1440"/>
        </w:tabs>
        <w:ind w:left="1440" w:hanging="360"/>
      </w:pPr>
      <w:rPr>
        <w:rFonts w:ascii="Wingdings" w:hAnsi="Wingdings" w:hint="default"/>
        <w:sz w:val="20"/>
      </w:rPr>
    </w:lvl>
    <w:lvl w:ilvl="4" w:tentative="1">
      <w:numFmt w:val="bullet"/>
      <w:lvlText w:val=""/>
      <w:lvlJc w:val="left"/>
      <w:pPr>
        <w:tabs>
          <w:tab w:val="num" w:pos="2160"/>
        </w:tabs>
        <w:ind w:left="2160" w:hanging="360"/>
      </w:pPr>
      <w:rPr>
        <w:rFonts w:ascii="Wingdings" w:hAnsi="Wingdings" w:hint="default"/>
        <w:sz w:val="20"/>
      </w:rPr>
    </w:lvl>
    <w:lvl w:ilvl="5" w:tentative="1">
      <w:numFmt w:val="bullet"/>
      <w:lvlText w:val=""/>
      <w:lvlJc w:val="left"/>
      <w:pPr>
        <w:tabs>
          <w:tab w:val="num" w:pos="2880"/>
        </w:tabs>
        <w:ind w:left="2880" w:hanging="360"/>
      </w:pPr>
      <w:rPr>
        <w:rFonts w:ascii="Wingdings" w:hAnsi="Wingdings" w:hint="default"/>
        <w:sz w:val="20"/>
      </w:rPr>
    </w:lvl>
    <w:lvl w:ilvl="6" w:tentative="1">
      <w:numFmt w:val="bullet"/>
      <w:lvlText w:val=""/>
      <w:lvlJc w:val="left"/>
      <w:pPr>
        <w:tabs>
          <w:tab w:val="num" w:pos="3600"/>
        </w:tabs>
        <w:ind w:left="3600" w:hanging="360"/>
      </w:pPr>
      <w:rPr>
        <w:rFonts w:ascii="Wingdings" w:hAnsi="Wingdings" w:hint="default"/>
        <w:sz w:val="20"/>
      </w:rPr>
    </w:lvl>
    <w:lvl w:ilvl="7" w:tentative="1">
      <w:numFmt w:val="bullet"/>
      <w:lvlText w:val=""/>
      <w:lvlJc w:val="left"/>
      <w:pPr>
        <w:tabs>
          <w:tab w:val="num" w:pos="4320"/>
        </w:tabs>
        <w:ind w:left="4320" w:hanging="360"/>
      </w:pPr>
      <w:rPr>
        <w:rFonts w:ascii="Wingdings" w:hAnsi="Wingdings" w:hint="default"/>
        <w:sz w:val="20"/>
      </w:rPr>
    </w:lvl>
    <w:lvl w:ilvl="8" w:tentative="1">
      <w:numFmt w:val="bullet"/>
      <w:lvlText w:val=""/>
      <w:lvlJc w:val="left"/>
      <w:pPr>
        <w:tabs>
          <w:tab w:val="num" w:pos="5040"/>
        </w:tabs>
        <w:ind w:left="5040" w:hanging="360"/>
      </w:pPr>
      <w:rPr>
        <w:rFonts w:ascii="Wingdings" w:hAnsi="Wingdings" w:hint="default"/>
        <w:sz w:val="20"/>
      </w:rPr>
    </w:lvl>
  </w:abstractNum>
  <w:abstractNum w:abstractNumId="18" w15:restartNumberingAfterBreak="0">
    <w:nsid w:val="78D14941"/>
    <w:multiLevelType w:val="multilevel"/>
    <w:tmpl w:val="1AEE68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432940043">
    <w:abstractNumId w:val="0"/>
  </w:num>
  <w:num w:numId="2" w16cid:durableId="1910991453">
    <w:abstractNumId w:val="7"/>
  </w:num>
  <w:num w:numId="3" w16cid:durableId="1372413618">
    <w:abstractNumId w:val="18"/>
  </w:num>
  <w:num w:numId="4" w16cid:durableId="534971586">
    <w:abstractNumId w:val="14"/>
  </w:num>
  <w:num w:numId="5" w16cid:durableId="973296240">
    <w:abstractNumId w:val="10"/>
  </w:num>
  <w:num w:numId="6" w16cid:durableId="1289432059">
    <w:abstractNumId w:val="4"/>
  </w:num>
  <w:num w:numId="7" w16cid:durableId="1780639064">
    <w:abstractNumId w:val="5"/>
  </w:num>
  <w:num w:numId="8" w16cid:durableId="956792138">
    <w:abstractNumId w:val="15"/>
  </w:num>
  <w:num w:numId="9" w16cid:durableId="1608266979">
    <w:abstractNumId w:val="11"/>
  </w:num>
  <w:num w:numId="10" w16cid:durableId="724987993">
    <w:abstractNumId w:val="13"/>
  </w:num>
  <w:num w:numId="11" w16cid:durableId="1713990829">
    <w:abstractNumId w:val="16"/>
  </w:num>
  <w:num w:numId="12" w16cid:durableId="2108039703">
    <w:abstractNumId w:val="8"/>
  </w:num>
  <w:num w:numId="13" w16cid:durableId="1957248525">
    <w:abstractNumId w:val="17"/>
  </w:num>
  <w:num w:numId="14" w16cid:durableId="717095655">
    <w:abstractNumId w:val="9"/>
  </w:num>
  <w:num w:numId="15" w16cid:durableId="259873292">
    <w:abstractNumId w:val="6"/>
  </w:num>
  <w:num w:numId="16" w16cid:durableId="1150168098">
    <w:abstractNumId w:val="12"/>
  </w:num>
  <w:num w:numId="17" w16cid:durableId="1536884748">
    <w:abstractNumId w:val="2"/>
  </w:num>
  <w:num w:numId="18" w16cid:durableId="314802030">
    <w:abstractNumId w:val="3"/>
  </w:num>
  <w:num w:numId="19" w16cid:durableId="214495693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icia Van Laar">
    <w15:presenceInfo w15:providerId="AD" w15:userId="S::tvanlaar@csustan.edu::dae191dd-42ce-4a75-9975-b861c2759ac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9B3"/>
    <w:rsid w:val="00010A4C"/>
    <w:rsid w:val="00012FB9"/>
    <w:rsid w:val="00021CC2"/>
    <w:rsid w:val="000244EC"/>
    <w:rsid w:val="00030377"/>
    <w:rsid w:val="00035492"/>
    <w:rsid w:val="00040A3F"/>
    <w:rsid w:val="00047FA8"/>
    <w:rsid w:val="000656D3"/>
    <w:rsid w:val="000C4CF3"/>
    <w:rsid w:val="000E44FC"/>
    <w:rsid w:val="000E4B95"/>
    <w:rsid w:val="000E702A"/>
    <w:rsid w:val="000F7F36"/>
    <w:rsid w:val="0012394C"/>
    <w:rsid w:val="00137B06"/>
    <w:rsid w:val="0014676A"/>
    <w:rsid w:val="00164B7D"/>
    <w:rsid w:val="00172654"/>
    <w:rsid w:val="0018205E"/>
    <w:rsid w:val="001938F9"/>
    <w:rsid w:val="001968F9"/>
    <w:rsid w:val="001A7381"/>
    <w:rsid w:val="001C20DA"/>
    <w:rsid w:val="001C680A"/>
    <w:rsid w:val="001E7F33"/>
    <w:rsid w:val="001F1C84"/>
    <w:rsid w:val="001F20C4"/>
    <w:rsid w:val="001F3918"/>
    <w:rsid w:val="001F3CBD"/>
    <w:rsid w:val="001F5A89"/>
    <w:rsid w:val="001F7CF7"/>
    <w:rsid w:val="00221AAC"/>
    <w:rsid w:val="0023135B"/>
    <w:rsid w:val="002550CA"/>
    <w:rsid w:val="00262FA4"/>
    <w:rsid w:val="00275F8A"/>
    <w:rsid w:val="002804EF"/>
    <w:rsid w:val="0028489B"/>
    <w:rsid w:val="002A3BDA"/>
    <w:rsid w:val="002C255D"/>
    <w:rsid w:val="002D367F"/>
    <w:rsid w:val="002D6FAD"/>
    <w:rsid w:val="002E0BE0"/>
    <w:rsid w:val="002E3E93"/>
    <w:rsid w:val="003001D6"/>
    <w:rsid w:val="00327451"/>
    <w:rsid w:val="003518C7"/>
    <w:rsid w:val="00372F44"/>
    <w:rsid w:val="00385446"/>
    <w:rsid w:val="00385B29"/>
    <w:rsid w:val="003A136E"/>
    <w:rsid w:val="003A3871"/>
    <w:rsid w:val="003B18BB"/>
    <w:rsid w:val="003C0B3A"/>
    <w:rsid w:val="003C0FFE"/>
    <w:rsid w:val="003D048F"/>
    <w:rsid w:val="00411516"/>
    <w:rsid w:val="00411D02"/>
    <w:rsid w:val="00461547"/>
    <w:rsid w:val="004615C9"/>
    <w:rsid w:val="004743EA"/>
    <w:rsid w:val="00477BEF"/>
    <w:rsid w:val="004801D6"/>
    <w:rsid w:val="00481B97"/>
    <w:rsid w:val="00483C89"/>
    <w:rsid w:val="00495C79"/>
    <w:rsid w:val="004D35CF"/>
    <w:rsid w:val="004D5A4D"/>
    <w:rsid w:val="004E2B65"/>
    <w:rsid w:val="004E4CC2"/>
    <w:rsid w:val="004F03B6"/>
    <w:rsid w:val="004F3113"/>
    <w:rsid w:val="005130C8"/>
    <w:rsid w:val="0052764E"/>
    <w:rsid w:val="00534DB6"/>
    <w:rsid w:val="00557807"/>
    <w:rsid w:val="00566915"/>
    <w:rsid w:val="005A194C"/>
    <w:rsid w:val="005A3295"/>
    <w:rsid w:val="005B48FB"/>
    <w:rsid w:val="005C5DAA"/>
    <w:rsid w:val="005F6A0A"/>
    <w:rsid w:val="00601ED7"/>
    <w:rsid w:val="006165E4"/>
    <w:rsid w:val="00616892"/>
    <w:rsid w:val="00616DF8"/>
    <w:rsid w:val="00641857"/>
    <w:rsid w:val="00650BCF"/>
    <w:rsid w:val="00652ABC"/>
    <w:rsid w:val="00657EAB"/>
    <w:rsid w:val="0066342C"/>
    <w:rsid w:val="0068354B"/>
    <w:rsid w:val="006A561A"/>
    <w:rsid w:val="006C45AB"/>
    <w:rsid w:val="006E37BC"/>
    <w:rsid w:val="006F0CE6"/>
    <w:rsid w:val="006F504E"/>
    <w:rsid w:val="00700E7B"/>
    <w:rsid w:val="00705CEE"/>
    <w:rsid w:val="00711A3D"/>
    <w:rsid w:val="00726911"/>
    <w:rsid w:val="007A48FC"/>
    <w:rsid w:val="007C0EE4"/>
    <w:rsid w:val="00802363"/>
    <w:rsid w:val="00816330"/>
    <w:rsid w:val="00843C1D"/>
    <w:rsid w:val="0085691A"/>
    <w:rsid w:val="00867A7D"/>
    <w:rsid w:val="00874778"/>
    <w:rsid w:val="0087494D"/>
    <w:rsid w:val="008D7132"/>
    <w:rsid w:val="008D7472"/>
    <w:rsid w:val="008F7E33"/>
    <w:rsid w:val="0090638B"/>
    <w:rsid w:val="00912323"/>
    <w:rsid w:val="0091547B"/>
    <w:rsid w:val="009239DA"/>
    <w:rsid w:val="00933BFF"/>
    <w:rsid w:val="0094386F"/>
    <w:rsid w:val="00945698"/>
    <w:rsid w:val="00982B51"/>
    <w:rsid w:val="009A0D88"/>
    <w:rsid w:val="009B212A"/>
    <w:rsid w:val="009B3372"/>
    <w:rsid w:val="009B47A1"/>
    <w:rsid w:val="009B4EC8"/>
    <w:rsid w:val="009B70FE"/>
    <w:rsid w:val="009D478E"/>
    <w:rsid w:val="009E5A38"/>
    <w:rsid w:val="009F1506"/>
    <w:rsid w:val="00A12F21"/>
    <w:rsid w:val="00A213B1"/>
    <w:rsid w:val="00A2218A"/>
    <w:rsid w:val="00A25485"/>
    <w:rsid w:val="00A35F38"/>
    <w:rsid w:val="00A40AEF"/>
    <w:rsid w:val="00A47119"/>
    <w:rsid w:val="00A91B1D"/>
    <w:rsid w:val="00AA0DB8"/>
    <w:rsid w:val="00AA77DA"/>
    <w:rsid w:val="00AC3134"/>
    <w:rsid w:val="00B069C9"/>
    <w:rsid w:val="00B436B7"/>
    <w:rsid w:val="00B800D3"/>
    <w:rsid w:val="00B95E7C"/>
    <w:rsid w:val="00BA12C4"/>
    <w:rsid w:val="00BA66EE"/>
    <w:rsid w:val="00BC4047"/>
    <w:rsid w:val="00BC6FCF"/>
    <w:rsid w:val="00BD09B0"/>
    <w:rsid w:val="00BD09B3"/>
    <w:rsid w:val="00BF0EFC"/>
    <w:rsid w:val="00C2051D"/>
    <w:rsid w:val="00C25BC9"/>
    <w:rsid w:val="00C5464D"/>
    <w:rsid w:val="00C756EB"/>
    <w:rsid w:val="00C777F9"/>
    <w:rsid w:val="00CA0223"/>
    <w:rsid w:val="00CA1467"/>
    <w:rsid w:val="00CA1B37"/>
    <w:rsid w:val="00CA397A"/>
    <w:rsid w:val="00CB41DA"/>
    <w:rsid w:val="00CB424D"/>
    <w:rsid w:val="00CF0707"/>
    <w:rsid w:val="00CF081E"/>
    <w:rsid w:val="00D20013"/>
    <w:rsid w:val="00D22C15"/>
    <w:rsid w:val="00D5390E"/>
    <w:rsid w:val="00D65879"/>
    <w:rsid w:val="00D66952"/>
    <w:rsid w:val="00D71E1A"/>
    <w:rsid w:val="00D83A07"/>
    <w:rsid w:val="00D943F0"/>
    <w:rsid w:val="00DA671F"/>
    <w:rsid w:val="00DC02BD"/>
    <w:rsid w:val="00DC151B"/>
    <w:rsid w:val="00DE50E7"/>
    <w:rsid w:val="00E043D1"/>
    <w:rsid w:val="00E103F5"/>
    <w:rsid w:val="00E11A92"/>
    <w:rsid w:val="00E41EAB"/>
    <w:rsid w:val="00E4225C"/>
    <w:rsid w:val="00E47629"/>
    <w:rsid w:val="00E51397"/>
    <w:rsid w:val="00E91E30"/>
    <w:rsid w:val="00EC0838"/>
    <w:rsid w:val="00EE4545"/>
    <w:rsid w:val="00F05E55"/>
    <w:rsid w:val="00F30B23"/>
    <w:rsid w:val="00F452A7"/>
    <w:rsid w:val="00F6622F"/>
    <w:rsid w:val="00F8107B"/>
    <w:rsid w:val="00F81411"/>
    <w:rsid w:val="00F90351"/>
    <w:rsid w:val="00FA2355"/>
    <w:rsid w:val="00FE350D"/>
    <w:rsid w:val="00FE3A36"/>
    <w:rsid w:val="00FF084B"/>
    <w:rsid w:val="00FF3822"/>
    <w:rsid w:val="00FF64D5"/>
    <w:rsid w:val="0A534B7C"/>
    <w:rsid w:val="0DF89C9F"/>
    <w:rsid w:val="1D721A48"/>
    <w:rsid w:val="205DB8F5"/>
    <w:rsid w:val="26416B85"/>
    <w:rsid w:val="2CA4FFC3"/>
    <w:rsid w:val="327B9716"/>
    <w:rsid w:val="366491A9"/>
    <w:rsid w:val="47E55FD4"/>
    <w:rsid w:val="4CDEF507"/>
    <w:rsid w:val="4EA94F50"/>
    <w:rsid w:val="5946E8E6"/>
    <w:rsid w:val="6764EEFE"/>
    <w:rsid w:val="6C87A0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40BC7"/>
  <w15:chartTrackingRefBased/>
  <w15:docId w15:val="{17E69D4C-D9AB-1549-A1FB-F70CEB4EF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BD09B3"/>
    <w:pPr>
      <w:pBdr>
        <w:top w:val="nil"/>
        <w:left w:val="nil"/>
        <w:bottom w:val="nil"/>
        <w:right w:val="nil"/>
        <w:between w:val="nil"/>
        <w:bar w:val="nil"/>
      </w:pBdr>
      <w:spacing w:after="200" w:line="276" w:lineRule="auto"/>
    </w:pPr>
    <w:rPr>
      <w:rFonts w:cs="Calibri"/>
      <w:color w:val="000000"/>
      <w:sz w:val="22"/>
      <w:szCs w:val="22"/>
      <w:u w:color="000000"/>
      <w:bdr w:val="nil"/>
      <w:lang w:val="it-IT" w:eastAsia="en-GB"/>
    </w:rPr>
  </w:style>
  <w:style w:type="character" w:styleId="Hyperlink">
    <w:name w:val="Hyperlink"/>
    <w:uiPriority w:val="99"/>
    <w:unhideWhenUsed/>
    <w:rsid w:val="009B212A"/>
    <w:rPr>
      <w:color w:val="0563C1"/>
      <w:u w:val="single"/>
    </w:rPr>
  </w:style>
  <w:style w:type="character" w:styleId="UnresolvedMention">
    <w:name w:val="Unresolved Mention"/>
    <w:uiPriority w:val="99"/>
    <w:semiHidden/>
    <w:unhideWhenUsed/>
    <w:rsid w:val="009B212A"/>
    <w:rPr>
      <w:color w:val="605E5C"/>
      <w:shd w:val="clear" w:color="auto" w:fill="E1DFDD"/>
    </w:rPr>
  </w:style>
  <w:style w:type="paragraph" w:styleId="NoSpacing">
    <w:name w:val="No Spacing"/>
    <w:uiPriority w:val="1"/>
    <w:qFormat/>
    <w:rsid w:val="009B212A"/>
    <w:rPr>
      <w:sz w:val="22"/>
      <w:szCs w:val="22"/>
    </w:rPr>
  </w:style>
  <w:style w:type="character" w:styleId="CommentReference">
    <w:name w:val="annotation reference"/>
    <w:uiPriority w:val="99"/>
    <w:semiHidden/>
    <w:unhideWhenUsed/>
    <w:rsid w:val="00B436B7"/>
    <w:rPr>
      <w:sz w:val="16"/>
      <w:szCs w:val="16"/>
    </w:rPr>
  </w:style>
  <w:style w:type="paragraph" w:styleId="CommentText">
    <w:name w:val="annotation text"/>
    <w:basedOn w:val="Normal"/>
    <w:link w:val="CommentTextChar"/>
    <w:uiPriority w:val="99"/>
    <w:unhideWhenUsed/>
    <w:rsid w:val="00B436B7"/>
    <w:pPr>
      <w:spacing w:line="240" w:lineRule="auto"/>
    </w:pPr>
    <w:rPr>
      <w:sz w:val="20"/>
      <w:szCs w:val="20"/>
    </w:rPr>
  </w:style>
  <w:style w:type="character" w:customStyle="1" w:styleId="CommentTextChar">
    <w:name w:val="Comment Text Char"/>
    <w:link w:val="CommentText"/>
    <w:uiPriority w:val="99"/>
    <w:rsid w:val="00B436B7"/>
    <w:rPr>
      <w:sz w:val="20"/>
      <w:szCs w:val="20"/>
    </w:rPr>
  </w:style>
  <w:style w:type="paragraph" w:styleId="CommentSubject">
    <w:name w:val="annotation subject"/>
    <w:basedOn w:val="CommentText"/>
    <w:next w:val="CommentText"/>
    <w:link w:val="CommentSubjectChar"/>
    <w:uiPriority w:val="99"/>
    <w:semiHidden/>
    <w:unhideWhenUsed/>
    <w:rsid w:val="00B436B7"/>
    <w:rPr>
      <w:b/>
      <w:bCs/>
    </w:rPr>
  </w:style>
  <w:style w:type="character" w:customStyle="1" w:styleId="CommentSubjectChar">
    <w:name w:val="Comment Subject Char"/>
    <w:link w:val="CommentSubject"/>
    <w:uiPriority w:val="99"/>
    <w:semiHidden/>
    <w:rsid w:val="00B436B7"/>
    <w:rPr>
      <w:b/>
      <w:bCs/>
      <w:sz w:val="20"/>
      <w:szCs w:val="20"/>
    </w:rPr>
  </w:style>
  <w:style w:type="character" w:styleId="FollowedHyperlink">
    <w:name w:val="FollowedHyperlink"/>
    <w:uiPriority w:val="99"/>
    <w:semiHidden/>
    <w:unhideWhenUsed/>
    <w:rsid w:val="003A3871"/>
    <w:rPr>
      <w:color w:val="954F72"/>
      <w:u w:val="single"/>
    </w:rPr>
  </w:style>
  <w:style w:type="paragraph" w:styleId="Revision">
    <w:name w:val="Revision"/>
    <w:hidden/>
    <w:uiPriority w:val="99"/>
    <w:semiHidden/>
    <w:rsid w:val="00700E7B"/>
    <w:rPr>
      <w:sz w:val="22"/>
      <w:szCs w:val="22"/>
    </w:rPr>
  </w:style>
  <w:style w:type="paragraph" w:styleId="NormalWeb">
    <w:name w:val="Normal (Web)"/>
    <w:basedOn w:val="Normal"/>
    <w:uiPriority w:val="99"/>
    <w:unhideWhenUsed/>
    <w:rsid w:val="00E47629"/>
    <w:pPr>
      <w:spacing w:before="100" w:beforeAutospacing="1" w:after="100" w:afterAutospacing="1" w:line="240" w:lineRule="auto"/>
    </w:pPr>
    <w:rPr>
      <w:rFonts w:ascii="Times New Roman" w:eastAsia="Times New Roman" w:hAnsi="Times New Roman"/>
      <w:sz w:val="24"/>
      <w:szCs w:val="24"/>
    </w:rPr>
  </w:style>
  <w:style w:type="character" w:styleId="LineNumber">
    <w:name w:val="line number"/>
    <w:basedOn w:val="DefaultParagraphFont"/>
    <w:uiPriority w:val="99"/>
    <w:semiHidden/>
    <w:unhideWhenUsed/>
    <w:rsid w:val="00CA397A"/>
  </w:style>
  <w:style w:type="paragraph" w:styleId="Header">
    <w:name w:val="header"/>
    <w:basedOn w:val="Normal"/>
    <w:link w:val="HeaderChar"/>
    <w:uiPriority w:val="99"/>
    <w:unhideWhenUsed/>
    <w:rsid w:val="00021C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1CC2"/>
  </w:style>
  <w:style w:type="paragraph" w:styleId="Footer">
    <w:name w:val="footer"/>
    <w:basedOn w:val="Normal"/>
    <w:link w:val="FooterChar"/>
    <w:uiPriority w:val="99"/>
    <w:unhideWhenUsed/>
    <w:rsid w:val="00021C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1CC2"/>
  </w:style>
  <w:style w:type="character" w:customStyle="1" w:styleId="accession">
    <w:name w:val="accession"/>
    <w:basedOn w:val="DefaultParagraphFont"/>
    <w:rsid w:val="00CA1467"/>
  </w:style>
  <w:style w:type="paragraph" w:styleId="Bibliography">
    <w:name w:val="Bibliography"/>
    <w:basedOn w:val="Normal"/>
    <w:next w:val="Normal"/>
    <w:uiPriority w:val="37"/>
    <w:unhideWhenUsed/>
    <w:rsid w:val="001F20C4"/>
    <w:pPr>
      <w:tabs>
        <w:tab w:val="left" w:pos="380"/>
      </w:tabs>
      <w:spacing w:after="240" w:line="48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77538">
      <w:bodyDiv w:val="1"/>
      <w:marLeft w:val="0"/>
      <w:marRight w:val="0"/>
      <w:marTop w:val="0"/>
      <w:marBottom w:val="0"/>
      <w:divBdr>
        <w:top w:val="none" w:sz="0" w:space="0" w:color="auto"/>
        <w:left w:val="none" w:sz="0" w:space="0" w:color="auto"/>
        <w:bottom w:val="none" w:sz="0" w:space="0" w:color="auto"/>
        <w:right w:val="none" w:sz="0" w:space="0" w:color="auto"/>
      </w:divBdr>
    </w:div>
    <w:div w:id="182401976">
      <w:bodyDiv w:val="1"/>
      <w:marLeft w:val="0"/>
      <w:marRight w:val="0"/>
      <w:marTop w:val="0"/>
      <w:marBottom w:val="0"/>
      <w:divBdr>
        <w:top w:val="none" w:sz="0" w:space="0" w:color="auto"/>
        <w:left w:val="none" w:sz="0" w:space="0" w:color="auto"/>
        <w:bottom w:val="none" w:sz="0" w:space="0" w:color="auto"/>
        <w:right w:val="none" w:sz="0" w:space="0" w:color="auto"/>
      </w:divBdr>
    </w:div>
    <w:div w:id="284431046">
      <w:bodyDiv w:val="1"/>
      <w:marLeft w:val="0"/>
      <w:marRight w:val="0"/>
      <w:marTop w:val="0"/>
      <w:marBottom w:val="0"/>
      <w:divBdr>
        <w:top w:val="none" w:sz="0" w:space="0" w:color="auto"/>
        <w:left w:val="none" w:sz="0" w:space="0" w:color="auto"/>
        <w:bottom w:val="none" w:sz="0" w:space="0" w:color="auto"/>
        <w:right w:val="none" w:sz="0" w:space="0" w:color="auto"/>
      </w:divBdr>
    </w:div>
    <w:div w:id="324942544">
      <w:bodyDiv w:val="1"/>
      <w:marLeft w:val="0"/>
      <w:marRight w:val="0"/>
      <w:marTop w:val="0"/>
      <w:marBottom w:val="0"/>
      <w:divBdr>
        <w:top w:val="none" w:sz="0" w:space="0" w:color="auto"/>
        <w:left w:val="none" w:sz="0" w:space="0" w:color="auto"/>
        <w:bottom w:val="none" w:sz="0" w:space="0" w:color="auto"/>
        <w:right w:val="none" w:sz="0" w:space="0" w:color="auto"/>
      </w:divBdr>
    </w:div>
    <w:div w:id="337773862">
      <w:bodyDiv w:val="1"/>
      <w:marLeft w:val="0"/>
      <w:marRight w:val="0"/>
      <w:marTop w:val="0"/>
      <w:marBottom w:val="0"/>
      <w:divBdr>
        <w:top w:val="none" w:sz="0" w:space="0" w:color="auto"/>
        <w:left w:val="none" w:sz="0" w:space="0" w:color="auto"/>
        <w:bottom w:val="none" w:sz="0" w:space="0" w:color="auto"/>
        <w:right w:val="none" w:sz="0" w:space="0" w:color="auto"/>
      </w:divBdr>
    </w:div>
    <w:div w:id="563487717">
      <w:bodyDiv w:val="1"/>
      <w:marLeft w:val="0"/>
      <w:marRight w:val="0"/>
      <w:marTop w:val="0"/>
      <w:marBottom w:val="0"/>
      <w:divBdr>
        <w:top w:val="none" w:sz="0" w:space="0" w:color="auto"/>
        <w:left w:val="none" w:sz="0" w:space="0" w:color="auto"/>
        <w:bottom w:val="none" w:sz="0" w:space="0" w:color="auto"/>
        <w:right w:val="none" w:sz="0" w:space="0" w:color="auto"/>
      </w:divBdr>
    </w:div>
    <w:div w:id="655231700">
      <w:bodyDiv w:val="1"/>
      <w:marLeft w:val="0"/>
      <w:marRight w:val="0"/>
      <w:marTop w:val="0"/>
      <w:marBottom w:val="0"/>
      <w:divBdr>
        <w:top w:val="none" w:sz="0" w:space="0" w:color="auto"/>
        <w:left w:val="none" w:sz="0" w:space="0" w:color="auto"/>
        <w:bottom w:val="none" w:sz="0" w:space="0" w:color="auto"/>
        <w:right w:val="none" w:sz="0" w:space="0" w:color="auto"/>
      </w:divBdr>
    </w:div>
    <w:div w:id="950432072">
      <w:bodyDiv w:val="1"/>
      <w:marLeft w:val="0"/>
      <w:marRight w:val="0"/>
      <w:marTop w:val="0"/>
      <w:marBottom w:val="0"/>
      <w:divBdr>
        <w:top w:val="none" w:sz="0" w:space="0" w:color="auto"/>
        <w:left w:val="none" w:sz="0" w:space="0" w:color="auto"/>
        <w:bottom w:val="none" w:sz="0" w:space="0" w:color="auto"/>
        <w:right w:val="none" w:sz="0" w:space="0" w:color="auto"/>
      </w:divBdr>
    </w:div>
    <w:div w:id="1496409556">
      <w:bodyDiv w:val="1"/>
      <w:marLeft w:val="0"/>
      <w:marRight w:val="0"/>
      <w:marTop w:val="0"/>
      <w:marBottom w:val="0"/>
      <w:divBdr>
        <w:top w:val="none" w:sz="0" w:space="0" w:color="auto"/>
        <w:left w:val="none" w:sz="0" w:space="0" w:color="auto"/>
        <w:bottom w:val="none" w:sz="0" w:space="0" w:color="auto"/>
        <w:right w:val="none" w:sz="0" w:space="0" w:color="auto"/>
      </w:divBdr>
    </w:div>
    <w:div w:id="1938630687">
      <w:bodyDiv w:val="1"/>
      <w:marLeft w:val="0"/>
      <w:marRight w:val="0"/>
      <w:marTop w:val="0"/>
      <w:marBottom w:val="0"/>
      <w:divBdr>
        <w:top w:val="none" w:sz="0" w:space="0" w:color="auto"/>
        <w:left w:val="none" w:sz="0" w:space="0" w:color="auto"/>
        <w:bottom w:val="none" w:sz="0" w:space="0" w:color="auto"/>
        <w:right w:val="none" w:sz="0" w:space="0" w:color="auto"/>
      </w:divBdr>
    </w:div>
    <w:div w:id="2032216272">
      <w:bodyDiv w:val="1"/>
      <w:marLeft w:val="0"/>
      <w:marRight w:val="0"/>
      <w:marTop w:val="0"/>
      <w:marBottom w:val="0"/>
      <w:divBdr>
        <w:top w:val="none" w:sz="0" w:space="0" w:color="auto"/>
        <w:left w:val="none" w:sz="0" w:space="0" w:color="auto"/>
        <w:bottom w:val="none" w:sz="0" w:space="0" w:color="auto"/>
        <w:right w:val="none" w:sz="0" w:space="0" w:color="auto"/>
      </w:divBdr>
    </w:div>
    <w:div w:id="2032492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ncbi.nlm.nih.gov/sra/?term=SRR29202442" TargetMode="External"/><Relationship Id="rId18" Type="http://schemas.openxmlformats.org/officeDocument/2006/relationships/hyperlink" Target="https://www.ncbi.nlm.nih.gov/sra/?term=SRR29202440" TargetMode="External"/><Relationship Id="rId26" Type="http://schemas.openxmlformats.org/officeDocument/2006/relationships/hyperlink" Target="https://www.ncbi.nlm.nih.gov/sra/?term=SRR29202447" TargetMode="External"/><Relationship Id="rId3" Type="http://schemas.openxmlformats.org/officeDocument/2006/relationships/styles" Target="styles.xml"/><Relationship Id="rId21" Type="http://schemas.openxmlformats.org/officeDocument/2006/relationships/hyperlink" Target="https://www.ncbi.nlm.nih.gov/sra/?term=SRR29202454" TargetMode="Externa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hyperlink" Target="https://www.ncbi.nlm.nih.gov/sra/?term=SRR29202437" TargetMode="External"/><Relationship Id="rId25" Type="http://schemas.openxmlformats.org/officeDocument/2006/relationships/hyperlink" Target="https://www.ncbi.nlm.nih.gov/sra/?term=SRR29202448" TargetMode="External"/><Relationship Id="rId2" Type="http://schemas.openxmlformats.org/officeDocument/2006/relationships/numbering" Target="numbering.xml"/><Relationship Id="rId16" Type="http://schemas.openxmlformats.org/officeDocument/2006/relationships/hyperlink" Target="https://www.ncbi.nlm.nih.gov/sra/?term=SRR29202446" TargetMode="External"/><Relationship Id="rId20" Type="http://schemas.openxmlformats.org/officeDocument/2006/relationships/hyperlink" Target="https://www.ncbi.nlm.nih.gov/sra/?term=SRR29202439" TargetMode="Externa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cbi.nlm.nih.gov/sra/?term=SRR29202455" TargetMode="External"/><Relationship Id="rId24" Type="http://schemas.openxmlformats.org/officeDocument/2006/relationships/hyperlink" Target="https://www.ncbi.nlm.nih.gov/sra/?term=SRR29202449" TargetMode="External"/><Relationship Id="rId5" Type="http://schemas.openxmlformats.org/officeDocument/2006/relationships/webSettings" Target="webSettings.xml"/><Relationship Id="rId15" Type="http://schemas.openxmlformats.org/officeDocument/2006/relationships/hyperlink" Target="https://www.ncbi.nlm.nih.gov/sra/?term=SRR29202445" TargetMode="External"/><Relationship Id="rId23" Type="http://schemas.openxmlformats.org/officeDocument/2006/relationships/hyperlink" Target="https://www.ncbi.nlm.nih.gov/sra/?term=SRR29202455" TargetMode="External"/><Relationship Id="rId28" Type="http://schemas.openxmlformats.org/officeDocument/2006/relationships/fontTable" Target="fontTable.xml"/><Relationship Id="rId10" Type="http://schemas.openxmlformats.org/officeDocument/2006/relationships/hyperlink" Target="https://www.ncbi.nlm.nih.gov/sra/?term=SRR29202434" TargetMode="External"/><Relationship Id="rId19" Type="http://schemas.openxmlformats.org/officeDocument/2006/relationships/hyperlink" Target="https://www.ncbi.nlm.nih.gov/sra/?term=SRR29202443" TargetMode="External"/><Relationship Id="rId4" Type="http://schemas.openxmlformats.org/officeDocument/2006/relationships/settings" Target="settings.xml"/><Relationship Id="rId9" Type="http://schemas.openxmlformats.org/officeDocument/2006/relationships/hyperlink" Target="https://www.ncbi.nlm.nih.gov/bioproject/PRJNA1117373" TargetMode="External"/><Relationship Id="rId14" Type="http://schemas.openxmlformats.org/officeDocument/2006/relationships/hyperlink" Target="https://www.ncbi.nlm.nih.gov/sra/?term=SRR29202444" TargetMode="External"/><Relationship Id="rId22" Type="http://schemas.openxmlformats.org/officeDocument/2006/relationships/hyperlink" Target="https://www.ncbi.nlm.nih.gov/sra/?term=SRR29202441" TargetMode="External"/><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7AE8A4-8ECF-074D-BABE-4673226F6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6</Pages>
  <Words>5433</Words>
  <Characters>30973</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36334</CharactersWithSpaces>
  <SharedDoc>false</SharedDoc>
  <HLinks>
    <vt:vector size="36" baseType="variant">
      <vt:variant>
        <vt:i4>7798901</vt:i4>
      </vt:variant>
      <vt:variant>
        <vt:i4>42</vt:i4>
      </vt:variant>
      <vt:variant>
        <vt:i4>0</vt:i4>
      </vt:variant>
      <vt:variant>
        <vt:i4>5</vt:i4>
      </vt:variant>
      <vt:variant>
        <vt:lpwstr>https://journals.asm.org/references</vt:lpwstr>
      </vt:variant>
      <vt:variant>
        <vt:lpwstr/>
      </vt:variant>
      <vt:variant>
        <vt:i4>3801142</vt:i4>
      </vt:variant>
      <vt:variant>
        <vt:i4>39</vt:i4>
      </vt:variant>
      <vt:variant>
        <vt:i4>0</vt:i4>
      </vt:variant>
      <vt:variant>
        <vt:i4>5</vt:i4>
      </vt:variant>
      <vt:variant>
        <vt:lpwstr>https://journals.asm.org/list-data-repositories</vt:lpwstr>
      </vt:variant>
      <vt:variant>
        <vt:lpwstr/>
      </vt:variant>
      <vt:variant>
        <vt:i4>2359417</vt:i4>
      </vt:variant>
      <vt:variant>
        <vt:i4>9</vt:i4>
      </vt:variant>
      <vt:variant>
        <vt:i4>0</vt:i4>
      </vt:variant>
      <vt:variant>
        <vt:i4>5</vt:i4>
      </vt:variant>
      <vt:variant>
        <vt:lpwstr>https://journals.asm.org/publishing-ethics</vt:lpwstr>
      </vt:variant>
      <vt:variant>
        <vt:lpwstr/>
      </vt:variant>
      <vt:variant>
        <vt:i4>720984</vt:i4>
      </vt:variant>
      <vt:variant>
        <vt:i4>6</vt:i4>
      </vt:variant>
      <vt:variant>
        <vt:i4>0</vt:i4>
      </vt:variant>
      <vt:variant>
        <vt:i4>5</vt:i4>
      </vt:variant>
      <vt:variant>
        <vt:lpwstr>https://journals.asm.org/doi/10.1128/MRA.00763-20</vt:lpwstr>
      </vt:variant>
      <vt:variant>
        <vt:lpwstr/>
      </vt:variant>
      <vt:variant>
        <vt:i4>7536701</vt:i4>
      </vt:variant>
      <vt:variant>
        <vt:i4>3</vt:i4>
      </vt:variant>
      <vt:variant>
        <vt:i4>0</vt:i4>
      </vt:variant>
      <vt:variant>
        <vt:i4>5</vt:i4>
      </vt:variant>
      <vt:variant>
        <vt:lpwstr>https://journals.asm.org/doi/epub/10.1128/MRA.00763-20</vt:lpwstr>
      </vt:variant>
      <vt:variant>
        <vt:lpwstr/>
      </vt:variant>
      <vt:variant>
        <vt:i4>6750256</vt:i4>
      </vt:variant>
      <vt:variant>
        <vt:i4>0</vt:i4>
      </vt:variant>
      <vt:variant>
        <vt:i4>0</vt:i4>
      </vt:variant>
      <vt:variant>
        <vt:i4>5</vt:i4>
      </vt:variant>
      <vt:variant>
        <vt:lpwstr>https://journals.asm.org/pb-assets/pdf-text-excel-files/Sample_Title_Page-1611584010440.doc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Adrianna Borgia</dc:creator>
  <cp:keywords/>
  <dc:description/>
  <cp:lastModifiedBy>Tricia Van Laar</cp:lastModifiedBy>
  <cp:revision>3</cp:revision>
  <dcterms:created xsi:type="dcterms:W3CDTF">2024-07-16T02:49:00Z</dcterms:created>
  <dcterms:modified xsi:type="dcterms:W3CDTF">2024-07-16T16:20:00Z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id="yznL4GK5"/&gt;&lt;style id="http://www.zotero.org/styles/american-society-for-microbiology" hasBibliography="1" bibliographyStyleHasBeenSet="1"/&gt;&lt;prefs&gt;&lt;pref name="fieldType" value="Field"/&gt;&lt;/prefs&gt;&lt;/d</vt:lpwstr>
  </property>
  <property fmtid="{D5CDD505-2E9C-101B-9397-08002B2CF9AE}" pid="3" name="ZOTERO_PREF_2">
    <vt:lpwstr>ata&gt;</vt:lpwstr>
  </property>
</Properties>
</file>