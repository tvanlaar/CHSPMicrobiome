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1079B6DE">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1B6A0B82" w:rsidR="0014676A" w:rsidRDefault="001968F9" w:rsidP="003D048F">
      <w:pPr>
        <w:spacing w:after="0" w:line="480" w:lineRule="auto"/>
        <w:ind w:firstLine="360"/>
        <w:rPr>
          <w:rFonts w:cs="Calibri"/>
        </w:rPr>
      </w:pPr>
      <w:r>
        <w:t xml:space="preserve">This study was conducted in compliance with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w:t>
      </w:r>
      <w:r w:rsidR="003C0B3A">
        <w:rPr>
          <w:rFonts w:eastAsia="Times New Roman" w:cs="Calibri"/>
        </w:rPr>
        <w:t>L</w:t>
      </w:r>
      <w:r w:rsidR="00FF64D5" w:rsidRPr="00FF64D5">
        <w:rPr>
          <w:rFonts w:eastAsia="Times New Roman" w:cs="Calibri"/>
        </w:rPr>
        <w:t xml:space="preserve"> bead solution and 200 µ</w:t>
      </w:r>
      <w:r w:rsidR="003C0B3A">
        <w:rPr>
          <w:rFonts w:eastAsia="Times New Roman" w:cs="Calibri"/>
        </w:rPr>
        <w:t>L</w:t>
      </w:r>
      <w:r w:rsidR="00FF64D5" w:rsidRPr="00FF64D5">
        <w:rPr>
          <w:rFonts w:eastAsia="Times New Roman" w:cs="Calibri"/>
        </w:rPr>
        <w:t xml:space="preserve"> </w:t>
      </w:r>
      <w:proofErr w:type="spellStart"/>
      <w:proofErr w:type="gramStart"/>
      <w:r w:rsidR="00FF64D5" w:rsidRPr="00FF64D5">
        <w:rPr>
          <w:rFonts w:eastAsia="Times New Roman" w:cs="Calibri"/>
        </w:rPr>
        <w:t>phenol:chloroform</w:t>
      </w:r>
      <w:proofErr w:type="gramEnd"/>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bead-beating. 2) Samples received 100 µ</w:t>
      </w:r>
      <w:r w:rsidR="003C0B3A">
        <w:rPr>
          <w:rFonts w:eastAsia="Times New Roman" w:cs="Calibri"/>
        </w:rPr>
        <w:t>L</w:t>
      </w:r>
      <w:r w:rsidR="00FF64D5" w:rsidRPr="00FF64D5">
        <w:rPr>
          <w:rFonts w:eastAsia="Times New Roman" w:cs="Calibri"/>
        </w:rPr>
        <w:t xml:space="preserve"> each of solutions C2 and C3, plus 1 µ</w:t>
      </w:r>
      <w:r w:rsidR="003C0B3A">
        <w:rPr>
          <w:rFonts w:eastAsia="Times New Roman" w:cs="Calibri"/>
        </w:rPr>
        <w:t>L</w:t>
      </w:r>
      <w:r w:rsidR="00FF64D5" w:rsidRPr="00FF64D5">
        <w:rPr>
          <w:rFonts w:eastAsia="Times New Roman" w:cs="Calibri"/>
        </w:rPr>
        <w:t xml:space="preserve"> RNase A, and incubated at 4°C for 5 min before one-step centrifugation. 3) Lysates were mixed with 650 µ</w:t>
      </w:r>
      <w:r w:rsidR="003C0B3A">
        <w:rPr>
          <w:rFonts w:eastAsia="Times New Roman" w:cs="Calibri"/>
        </w:rPr>
        <w:t>L</w:t>
      </w:r>
      <w:r w:rsidR="00FF64D5" w:rsidRPr="00FF64D5">
        <w:rPr>
          <w:rFonts w:eastAsia="Times New Roman" w:cs="Calibri"/>
        </w:rPr>
        <w:t xml:space="preserve"> solution C4 and 650 µl 100% ethanol instead of using 1200 µ</w:t>
      </w:r>
      <w:r w:rsidR="003C0B3A">
        <w:rPr>
          <w:rFonts w:eastAsia="Times New Roman" w:cs="Calibri"/>
        </w:rPr>
        <w:t>L</w:t>
      </w:r>
      <w:r w:rsidR="00FF64D5" w:rsidRPr="00FF64D5">
        <w:rPr>
          <w:rFonts w:eastAsia="Times New Roman" w:cs="Calibri"/>
        </w:rPr>
        <w:t xml:space="preserve"> solution C4 alone. 4) </w:t>
      </w:r>
      <w:r w:rsidR="00FF64D5" w:rsidRPr="00FF64D5">
        <w:rPr>
          <w:rFonts w:cs="Calibri"/>
        </w:rPr>
        <w:t>DNA was eluted in 60 µ</w:t>
      </w:r>
      <w:r w:rsidR="003C0B3A">
        <w:rPr>
          <w:rFonts w:cs="Calibri"/>
        </w:rPr>
        <w:t>L</w:t>
      </w:r>
      <w:r w:rsidR="00FF64D5" w:rsidRPr="00FF64D5">
        <w:rPr>
          <w:rFonts w:cs="Calibri"/>
        </w:rPr>
        <w:t xml:space="preserve"> of solution C6, reduced from 100 µ</w:t>
      </w:r>
      <w:r w:rsidR="003C0B3A">
        <w:rPr>
          <w:rFonts w:cs="Calibri"/>
        </w:rPr>
        <w:t>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F08421C"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r w:rsidR="001968F9">
        <w:rPr>
          <w:rFonts w:cs="Calibri"/>
        </w:rPr>
        <w:t>F</w:t>
      </w:r>
      <w:r w:rsidR="00D71E1A">
        <w:rPr>
          <w:rFonts w:cs="Calibri"/>
        </w:rPr>
        <w:t xml:space="preserve">orward and reverse reads were trimmed 10bp at the 5’ end and truncated at 240bp and 200bp at the 3’ end respectively.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t>
      </w:r>
      <w:r>
        <w:rPr>
          <w:rFonts w:cs="Calibri"/>
        </w:rPr>
        <w:lastRenderedPageBreak/>
        <w:t>were removed</w:t>
      </w:r>
      <w:r w:rsidR="00D71E1A">
        <w:rPr>
          <w:rFonts w:cs="Calibri"/>
        </w:rPr>
        <w:t xml:space="preserve">. Table 1 tracks </w:t>
      </w:r>
      <w:proofErr w:type="gramStart"/>
      <w:r w:rsidR="00D71E1A">
        <w:rPr>
          <w:rFonts w:cs="Calibri"/>
        </w:rPr>
        <w:t>reads</w:t>
      </w:r>
      <w:proofErr w:type="gramEnd"/>
      <w:r w:rsidR="00D71E1A">
        <w:rPr>
          <w:rFonts w:cs="Calibri"/>
        </w:rPr>
        <w:t xml:space="preserve">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50A879DA"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vegan which 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when compared to cloaca. Observed </w:t>
      </w:r>
      <w:r w:rsidR="002804EF">
        <w:rPr>
          <w:rFonts w:cs="Calibri"/>
        </w:rPr>
        <w:t>amplicon sequence variants</w:t>
      </w:r>
      <w:r w:rsidR="00411516">
        <w:rPr>
          <w:rFonts w:cs="Calibri"/>
        </w:rPr>
        <w:t xml:space="preserve"> (ASVs), Shannon </w:t>
      </w:r>
      <w:r w:rsidR="002804EF">
        <w:rPr>
          <w:rFonts w:cs="Calibri"/>
        </w:rPr>
        <w:t>d</w:t>
      </w:r>
      <w:r w:rsidR="00411516">
        <w:rPr>
          <w:rFonts w:cs="Calibri"/>
        </w:rPr>
        <w:t>iversity, and Simpson</w:t>
      </w:r>
      <w:r w:rsidR="002804EF">
        <w:rPr>
          <w:rFonts w:cs="Calibri"/>
        </w:rPr>
        <w:t>’s</w:t>
      </w:r>
      <w:r w:rsidR="00411516">
        <w:rPr>
          <w:rFonts w:cs="Calibri"/>
        </w:rPr>
        <w:t xml:space="preserve"> </w:t>
      </w:r>
      <w:r w:rsidR="002804EF">
        <w:rPr>
          <w:rFonts w:cs="Calibri"/>
        </w:rPr>
        <w:t>d</w:t>
      </w:r>
      <w:r w:rsidR="00411516">
        <w:rPr>
          <w:rFonts w:cs="Calibri"/>
        </w:rPr>
        <w:t>iversity</w:t>
      </w:r>
      <w:r w:rsidR="002804EF">
        <w:rPr>
          <w:rFonts w:cs="Calibri"/>
        </w:rPr>
        <w:t xml:space="preserve"> index</w:t>
      </w:r>
      <w:r w:rsidR="00411516">
        <w:rPr>
          <w:rFonts w:cs="Calibri"/>
        </w:rPr>
        <w:t xml:space="preserve">,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46486B81"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hyperlink r:id="rId9" w:history="1">
        <w:r w:rsidRPr="00FA2355">
          <w:rPr>
            <w:rStyle w:val="Hyperlink"/>
            <w:rFonts w:cs="Calibri"/>
          </w:rPr>
          <w:t>PRJNA1117373</w:t>
        </w:r>
      </w:hyperlink>
      <w:r w:rsidR="00372F44" w:rsidRPr="00372F44">
        <w:rPr>
          <w:rStyle w:val="accession"/>
          <w:rFonts w:cs="Calibri"/>
        </w:rPr>
        <w:t xml:space="preserve"> under the SRA accession numbers </w:t>
      </w:r>
      <w:hyperlink r:id="rId10" w:history="1">
        <w:r w:rsidR="00372F44" w:rsidRPr="00FA2355">
          <w:rPr>
            <w:rStyle w:val="Hyperlink"/>
            <w:rFonts w:eastAsia="Times New Roman" w:cs="Calibri"/>
          </w:rPr>
          <w:t>SRR29202434</w:t>
        </w:r>
      </w:hyperlink>
      <w:r w:rsidR="00372F44" w:rsidRPr="00372F44">
        <w:rPr>
          <w:rFonts w:eastAsia="Times New Roman" w:cs="Calibri"/>
          <w:color w:val="000000"/>
        </w:rPr>
        <w:t>-</w:t>
      </w:r>
      <w:r w:rsidR="00372F44" w:rsidRPr="00372F44">
        <w:rPr>
          <w:rFonts w:cs="Calibri"/>
          <w:color w:val="000000"/>
        </w:rPr>
        <w:t xml:space="preserve"> </w:t>
      </w:r>
      <w:hyperlink r:id="rId11" w:history="1">
        <w:r w:rsidR="00372F44" w:rsidRPr="00FA2355">
          <w:rPr>
            <w:rStyle w:val="Hyperlink"/>
            <w:rFonts w:eastAsia="Times New Roman" w:cs="Calibri"/>
          </w:rPr>
          <w:t>SRR29202455</w:t>
        </w:r>
      </w:hyperlink>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RDefault="00AC3134" w:rsidP="00AC3134">
      <w:pPr>
        <w:pStyle w:val="NormalWeb"/>
        <w:spacing w:before="240" w:beforeAutospacing="0" w:after="240" w:afterAutospacing="0" w:line="480" w:lineRule="auto"/>
        <w:rPr>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 We thank the University of Virginia, Mountain Lake Biological Station, and the Mountain Lake Lodge.</w:t>
      </w:r>
      <w:r>
        <w:t xml:space="preserve"> </w:t>
      </w: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3F57CA15" w:rsidR="003D048F" w:rsidRDefault="003D048F" w:rsidP="00035492">
      <w:pPr>
        <w:pStyle w:val="NormalWeb"/>
        <w:spacing w:before="240" w:beforeAutospacing="0" w:after="240" w:afterAutospacing="0"/>
        <w:rPr>
          <w:rFonts w:ascii="Calibri" w:hAnsi="Calibri" w:cs="Calibri"/>
          <w:i/>
          <w:iCs/>
          <w:color w:val="000000"/>
          <w:sz w:val="22"/>
          <w:szCs w:val="22"/>
        </w:rPr>
      </w:pPr>
    </w:p>
    <w:p w14:paraId="4C6FB13C" w14:textId="77777777" w:rsidR="002E3E93" w:rsidRDefault="002E3E93"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 xml:space="preserve">Whittaker DJ, Slowinski SP, Greenberg JM, Alian O, Winters AD, Ahmad MM, Burrell MJE, Soini HA, Novotny MV, Ketterson ED, Theis KR. 2019. Experimental evidence that symbiotic bacteria produce chemical cues in a songbird. Journal of Experimental Biology </w:t>
      </w:r>
      <w:proofErr w:type="gramStart"/>
      <w:r w:rsidR="002E3E93" w:rsidRPr="002E3E93">
        <w:rPr>
          <w:rFonts w:cs="Calibri"/>
        </w:rPr>
        <w:t>222:jeb</w:t>
      </w:r>
      <w:proofErr w:type="gramEnd"/>
      <w:r w:rsidR="002E3E93" w:rsidRPr="002E3E93">
        <w:rPr>
          <w:rFonts w:cs="Calibri"/>
        </w:rPr>
        <w:t>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Callahan BJ, McMurdie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McLaren MR, Callahan BJ. 2021. Silva 138.1 prokaryotic SSU taxonomic training data formatted for DADA2 [Data set]. Zenodo.</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Davis NM, Proctor DM, Holmes SP, Relman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t xml:space="preserve">McMurdie PJ, Holmes S. 2013. phyloseq: An R Package for Reproducible Interactive Analysis and Graphics of Microbiome Census Data. PLOS ONE </w:t>
      </w:r>
      <w:proofErr w:type="gramStart"/>
      <w:r w:rsidRPr="002E3E93">
        <w:rPr>
          <w:rFonts w:cs="Calibri"/>
        </w:rPr>
        <w:t>8:e</w:t>
      </w:r>
      <w:proofErr w:type="gramEnd"/>
      <w:r w:rsidRPr="002E3E93">
        <w:rPr>
          <w:rFonts w:cs="Calibri"/>
        </w:rPr>
        <w:t>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10610" w:type="dxa"/>
        <w:tblLayout w:type="fixed"/>
        <w:tblLook w:val="04A0" w:firstRow="1" w:lastRow="0" w:firstColumn="1" w:lastColumn="0" w:noHBand="0" w:noVBand="1"/>
      </w:tblPr>
      <w:tblGrid>
        <w:gridCol w:w="895"/>
        <w:gridCol w:w="895"/>
        <w:gridCol w:w="900"/>
        <w:gridCol w:w="900"/>
        <w:gridCol w:w="900"/>
        <w:gridCol w:w="1170"/>
        <w:gridCol w:w="1170"/>
        <w:gridCol w:w="900"/>
        <w:gridCol w:w="1350"/>
        <w:gridCol w:w="1530"/>
      </w:tblGrid>
      <w:tr w:rsidR="00CB41DA" w:rsidRPr="00CB41DA" w:rsidDel="00A47119" w14:paraId="02C173C9" w14:textId="6C1E25A4" w:rsidTr="00CB41DA">
        <w:trPr>
          <w:trHeight w:val="320"/>
          <w:del w:id="0" w:author="Tricia Van Laar" w:date="2024-07-15T19:46:00Z"/>
        </w:trPr>
        <w:tc>
          <w:tcPr>
            <w:tcW w:w="895" w:type="dxa"/>
            <w:tcBorders>
              <w:top w:val="single" w:sz="4" w:space="0" w:color="auto"/>
              <w:left w:val="single" w:sz="4" w:space="0" w:color="auto"/>
              <w:bottom w:val="single" w:sz="4" w:space="0" w:color="auto"/>
              <w:right w:val="single" w:sz="4" w:space="0" w:color="auto"/>
            </w:tcBorders>
            <w:vAlign w:val="center"/>
          </w:tcPr>
          <w:p w14:paraId="6C8CACEC" w14:textId="08A5DF5F" w:rsidR="00CB41DA" w:rsidRPr="00CB41DA" w:rsidDel="00A47119" w:rsidRDefault="00CB41DA" w:rsidP="00CB41DA">
            <w:pPr>
              <w:spacing w:after="0" w:line="240" w:lineRule="auto"/>
              <w:jc w:val="center"/>
              <w:rPr>
                <w:del w:id="1" w:author="Tricia Van Laar" w:date="2024-07-15T19:46:00Z"/>
                <w:rFonts w:eastAsia="Times New Roman" w:cs="Calibri"/>
                <w:b/>
                <w:bCs/>
                <w:color w:val="000000"/>
                <w:sz w:val="20"/>
                <w:szCs w:val="20"/>
              </w:rPr>
            </w:pPr>
            <w:del w:id="2" w:author="Tricia Van Laar" w:date="2024-07-15T19:46:00Z">
              <w:r w:rsidRPr="00CB41DA" w:rsidDel="00A47119">
                <w:rPr>
                  <w:rFonts w:eastAsia="Times New Roman" w:cs="Calibri"/>
                  <w:b/>
                  <w:bCs/>
                  <w:color w:val="000000"/>
                  <w:sz w:val="20"/>
                  <w:szCs w:val="20"/>
                </w:rPr>
                <w:delText>Bird</w:delText>
              </w:r>
            </w:del>
          </w:p>
        </w:tc>
        <w:tc>
          <w:tcPr>
            <w:tcW w:w="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D2C661" w14:textId="13F2E9FB" w:rsidR="00CB41DA" w:rsidRPr="00CB41DA" w:rsidDel="00A47119" w:rsidRDefault="00CB41DA" w:rsidP="00CB41DA">
            <w:pPr>
              <w:spacing w:after="0" w:line="240" w:lineRule="auto"/>
              <w:jc w:val="center"/>
              <w:rPr>
                <w:del w:id="3" w:author="Tricia Van Laar" w:date="2024-07-15T19:46:00Z"/>
                <w:rFonts w:eastAsia="Times New Roman" w:cs="Calibri"/>
                <w:b/>
                <w:bCs/>
                <w:color w:val="000000"/>
                <w:sz w:val="20"/>
                <w:szCs w:val="20"/>
              </w:rPr>
            </w:pPr>
            <w:del w:id="4" w:author="Tricia Van Laar" w:date="2024-07-15T19:46:00Z">
              <w:r w:rsidRPr="00CB41DA" w:rsidDel="00A47119">
                <w:rPr>
                  <w:rFonts w:eastAsia="Times New Roman" w:cs="Calibri"/>
                  <w:b/>
                  <w:bCs/>
                  <w:color w:val="000000"/>
                  <w:sz w:val="20"/>
                  <w:szCs w:val="20"/>
                </w:rPr>
                <w:delText>Sample</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0115F9E" w14:textId="4EB9FBA6" w:rsidR="00CB41DA" w:rsidRPr="00CB41DA" w:rsidDel="00A47119" w:rsidRDefault="00CB41DA" w:rsidP="00CB41DA">
            <w:pPr>
              <w:spacing w:after="0" w:line="240" w:lineRule="auto"/>
              <w:jc w:val="center"/>
              <w:rPr>
                <w:del w:id="5" w:author="Tricia Van Laar" w:date="2024-07-15T19:46:00Z"/>
                <w:rFonts w:eastAsia="Times New Roman" w:cs="Calibri"/>
                <w:b/>
                <w:bCs/>
                <w:color w:val="000000"/>
                <w:sz w:val="20"/>
                <w:szCs w:val="20"/>
              </w:rPr>
            </w:pPr>
            <w:del w:id="6" w:author="Tricia Van Laar" w:date="2024-07-15T19:46:00Z">
              <w:r w:rsidRPr="00CB41DA" w:rsidDel="00A47119">
                <w:rPr>
                  <w:rFonts w:eastAsia="Times New Roman" w:cs="Calibri"/>
                  <w:b/>
                  <w:bCs/>
                  <w:color w:val="000000"/>
                  <w:sz w:val="20"/>
                  <w:szCs w:val="20"/>
                </w:rPr>
                <w:delText>Site</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58DE4ED" w14:textId="734DD268" w:rsidR="00CB41DA" w:rsidRPr="00CB41DA" w:rsidDel="00A47119" w:rsidRDefault="00CB41DA" w:rsidP="00CB41DA">
            <w:pPr>
              <w:spacing w:after="0" w:line="240" w:lineRule="auto"/>
              <w:jc w:val="center"/>
              <w:rPr>
                <w:del w:id="7" w:author="Tricia Van Laar" w:date="2024-07-15T19:46:00Z"/>
                <w:rFonts w:eastAsia="Times New Roman" w:cs="Calibri"/>
                <w:b/>
                <w:bCs/>
                <w:color w:val="000000"/>
                <w:sz w:val="20"/>
                <w:szCs w:val="20"/>
              </w:rPr>
            </w:pPr>
            <w:del w:id="8" w:author="Tricia Van Laar" w:date="2024-07-15T19:46:00Z">
              <w:r w:rsidRPr="00CB41DA" w:rsidDel="00A47119">
                <w:rPr>
                  <w:rFonts w:eastAsia="Times New Roman" w:cs="Calibri"/>
                  <w:b/>
                  <w:bCs/>
                  <w:color w:val="000000"/>
                  <w:sz w:val="20"/>
                  <w:szCs w:val="20"/>
                </w:rPr>
                <w:delText>Input</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F94183D" w14:textId="5A1937D9" w:rsidR="00CB41DA" w:rsidRPr="00CB41DA" w:rsidDel="00A47119" w:rsidRDefault="00CB41DA" w:rsidP="00CB41DA">
            <w:pPr>
              <w:spacing w:after="0" w:line="240" w:lineRule="auto"/>
              <w:jc w:val="center"/>
              <w:rPr>
                <w:del w:id="9" w:author="Tricia Van Laar" w:date="2024-07-15T19:46:00Z"/>
                <w:rFonts w:eastAsia="Times New Roman" w:cs="Calibri"/>
                <w:b/>
                <w:bCs/>
                <w:color w:val="000000"/>
                <w:sz w:val="20"/>
                <w:szCs w:val="20"/>
              </w:rPr>
            </w:pPr>
            <w:del w:id="10" w:author="Tricia Van Laar" w:date="2024-07-15T19:46:00Z">
              <w:r w:rsidRPr="00CB41DA" w:rsidDel="00A47119">
                <w:rPr>
                  <w:rFonts w:eastAsia="Times New Roman" w:cs="Calibri"/>
                  <w:b/>
                  <w:bCs/>
                  <w:color w:val="000000"/>
                  <w:sz w:val="20"/>
                  <w:szCs w:val="20"/>
                </w:rPr>
                <w:delText>Filtered</w:delText>
              </w:r>
            </w:del>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5F72A237" w14:textId="1D2D73F1" w:rsidR="00CB41DA" w:rsidRPr="00CB41DA" w:rsidDel="00A47119" w:rsidRDefault="00CB41DA" w:rsidP="00CB41DA">
            <w:pPr>
              <w:spacing w:after="0" w:line="240" w:lineRule="auto"/>
              <w:jc w:val="center"/>
              <w:rPr>
                <w:del w:id="11" w:author="Tricia Van Laar" w:date="2024-07-15T19:46:00Z"/>
                <w:rFonts w:eastAsia="Times New Roman" w:cs="Calibri"/>
                <w:b/>
                <w:bCs/>
                <w:color w:val="000000"/>
                <w:sz w:val="20"/>
                <w:szCs w:val="20"/>
              </w:rPr>
            </w:pPr>
            <w:del w:id="12" w:author="Tricia Van Laar" w:date="2024-07-15T19:46:00Z">
              <w:r w:rsidRPr="00CB41DA" w:rsidDel="00A47119">
                <w:rPr>
                  <w:rFonts w:eastAsia="Times New Roman" w:cs="Calibri"/>
                  <w:b/>
                  <w:bCs/>
                  <w:color w:val="000000"/>
                  <w:sz w:val="20"/>
                  <w:szCs w:val="20"/>
                </w:rPr>
                <w:delText>Denoised F</w:delText>
              </w:r>
            </w:del>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BC611D0" w14:textId="7EA2737F" w:rsidR="00CB41DA" w:rsidRPr="00CB41DA" w:rsidDel="00A47119" w:rsidRDefault="00CB41DA" w:rsidP="00CB41DA">
            <w:pPr>
              <w:spacing w:after="0" w:line="240" w:lineRule="auto"/>
              <w:jc w:val="center"/>
              <w:rPr>
                <w:del w:id="13" w:author="Tricia Van Laar" w:date="2024-07-15T19:46:00Z"/>
                <w:rFonts w:eastAsia="Times New Roman" w:cs="Calibri"/>
                <w:b/>
                <w:bCs/>
                <w:color w:val="000000"/>
                <w:sz w:val="20"/>
                <w:szCs w:val="20"/>
              </w:rPr>
            </w:pPr>
            <w:del w:id="14" w:author="Tricia Van Laar" w:date="2024-07-15T19:46:00Z">
              <w:r w:rsidRPr="00CB41DA" w:rsidDel="00A47119">
                <w:rPr>
                  <w:rFonts w:eastAsia="Times New Roman" w:cs="Calibri"/>
                  <w:b/>
                  <w:bCs/>
                  <w:color w:val="000000"/>
                  <w:sz w:val="20"/>
                  <w:szCs w:val="20"/>
                </w:rPr>
                <w:delText>Denoised R</w:delText>
              </w:r>
            </w:del>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8A63FBE" w14:textId="5ED91FF0" w:rsidR="00CB41DA" w:rsidRPr="00CB41DA" w:rsidDel="00A47119" w:rsidRDefault="00CB41DA" w:rsidP="00CB41DA">
            <w:pPr>
              <w:spacing w:after="0" w:line="240" w:lineRule="auto"/>
              <w:jc w:val="center"/>
              <w:rPr>
                <w:del w:id="15" w:author="Tricia Van Laar" w:date="2024-07-15T19:46:00Z"/>
                <w:rFonts w:eastAsia="Times New Roman" w:cs="Calibri"/>
                <w:b/>
                <w:bCs/>
                <w:color w:val="000000"/>
                <w:sz w:val="20"/>
                <w:szCs w:val="20"/>
              </w:rPr>
            </w:pPr>
            <w:del w:id="16" w:author="Tricia Van Laar" w:date="2024-07-15T19:46:00Z">
              <w:r w:rsidRPr="00CB41DA" w:rsidDel="00A47119">
                <w:rPr>
                  <w:rFonts w:eastAsia="Times New Roman" w:cs="Calibri"/>
                  <w:b/>
                  <w:bCs/>
                  <w:color w:val="000000"/>
                  <w:sz w:val="20"/>
                  <w:szCs w:val="20"/>
                </w:rPr>
                <w:delText>Merged</w:delText>
              </w:r>
            </w:del>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CE81411" w14:textId="24A70E9E" w:rsidR="00CB41DA" w:rsidRPr="00CB41DA" w:rsidDel="00A47119" w:rsidRDefault="00CB41DA" w:rsidP="00CB41DA">
            <w:pPr>
              <w:spacing w:after="0" w:line="240" w:lineRule="auto"/>
              <w:jc w:val="center"/>
              <w:rPr>
                <w:del w:id="17" w:author="Tricia Van Laar" w:date="2024-07-15T19:46:00Z"/>
                <w:rFonts w:eastAsia="Times New Roman" w:cs="Calibri"/>
                <w:b/>
                <w:bCs/>
                <w:color w:val="000000"/>
                <w:sz w:val="20"/>
                <w:szCs w:val="20"/>
              </w:rPr>
            </w:pPr>
            <w:del w:id="18" w:author="Tricia Van Laar" w:date="2024-07-15T19:46:00Z">
              <w:r w:rsidRPr="00CB41DA" w:rsidDel="00A47119">
                <w:rPr>
                  <w:rFonts w:eastAsia="Times New Roman" w:cs="Calibri"/>
                  <w:b/>
                  <w:bCs/>
                  <w:color w:val="000000"/>
                  <w:sz w:val="20"/>
                  <w:szCs w:val="20"/>
                </w:rPr>
                <w:delText>Non-Chimera</w:delText>
              </w:r>
            </w:del>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E56CB49" w14:textId="6CE018A3" w:rsidR="00CB41DA" w:rsidRPr="00CB41DA" w:rsidDel="00A47119" w:rsidRDefault="00CB41DA" w:rsidP="00CB41DA">
            <w:pPr>
              <w:spacing w:after="0" w:line="240" w:lineRule="auto"/>
              <w:jc w:val="center"/>
              <w:rPr>
                <w:del w:id="19" w:author="Tricia Van Laar" w:date="2024-07-15T19:46:00Z"/>
                <w:rFonts w:eastAsia="Times New Roman" w:cs="Calibri"/>
                <w:b/>
                <w:bCs/>
                <w:color w:val="000000"/>
                <w:sz w:val="20"/>
                <w:szCs w:val="20"/>
              </w:rPr>
            </w:pPr>
            <w:del w:id="20" w:author="Tricia Van Laar" w:date="2024-07-15T19:46:00Z">
              <w:r w:rsidRPr="00CB41DA" w:rsidDel="00A47119">
                <w:rPr>
                  <w:rFonts w:eastAsia="Times New Roman" w:cs="Calibri"/>
                  <w:b/>
                  <w:bCs/>
                  <w:color w:val="000000"/>
                  <w:sz w:val="20"/>
                  <w:szCs w:val="20"/>
                </w:rPr>
                <w:delText>NCBI Accession</w:delText>
              </w:r>
            </w:del>
          </w:p>
        </w:tc>
      </w:tr>
      <w:tr w:rsidR="00CB41DA" w:rsidRPr="00CB41DA" w:rsidDel="00A47119" w14:paraId="122BDA36" w14:textId="3CDB4492" w:rsidTr="00CB41DA">
        <w:trPr>
          <w:trHeight w:val="320"/>
          <w:del w:id="21"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52838557" w14:textId="47C82AA2" w:rsidR="00CB41DA" w:rsidRPr="00CB41DA" w:rsidDel="00A47119" w:rsidRDefault="00CB41DA" w:rsidP="00CB41DA">
            <w:pPr>
              <w:spacing w:after="0" w:line="240" w:lineRule="auto"/>
              <w:jc w:val="center"/>
              <w:rPr>
                <w:del w:id="22" w:author="Tricia Van Laar" w:date="2024-07-15T19:46:00Z"/>
                <w:rFonts w:eastAsia="Times New Roman" w:cs="Calibri"/>
                <w:color w:val="000000"/>
                <w:sz w:val="20"/>
                <w:szCs w:val="20"/>
              </w:rPr>
            </w:pPr>
            <w:del w:id="23" w:author="Tricia Van Laar" w:date="2024-07-15T19:46:00Z">
              <w:r w:rsidRPr="00CB41DA" w:rsidDel="00A47119">
                <w:rPr>
                  <w:rFonts w:cs="Calibri"/>
                  <w:color w:val="000000"/>
                  <w:sz w:val="20"/>
                  <w:szCs w:val="20"/>
                </w:rPr>
                <w:delText>CHSP02</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9F319A" w14:textId="7307D80C" w:rsidR="00CB41DA" w:rsidRPr="00CB41DA" w:rsidDel="00A47119" w:rsidRDefault="00CB41DA" w:rsidP="00CB41DA">
            <w:pPr>
              <w:spacing w:after="0" w:line="240" w:lineRule="auto"/>
              <w:jc w:val="center"/>
              <w:rPr>
                <w:del w:id="24" w:author="Tricia Van Laar" w:date="2024-07-15T19:46:00Z"/>
                <w:rFonts w:eastAsia="Times New Roman" w:cs="Calibri"/>
                <w:color w:val="000000"/>
                <w:sz w:val="20"/>
                <w:szCs w:val="20"/>
              </w:rPr>
            </w:pPr>
            <w:del w:id="25" w:author="Tricia Van Laar" w:date="2024-07-15T19:46:00Z">
              <w:r w:rsidRPr="00CB41DA" w:rsidDel="00A47119">
                <w:rPr>
                  <w:rFonts w:eastAsia="Times New Roman" w:cs="Calibri"/>
                  <w:color w:val="000000"/>
                  <w:sz w:val="20"/>
                  <w:szCs w:val="20"/>
                </w:rPr>
                <w:delText>262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83EA700" w14:textId="65A1B786" w:rsidR="00CB41DA" w:rsidRPr="00CB41DA" w:rsidDel="00A47119" w:rsidRDefault="00CB41DA" w:rsidP="00CB41DA">
            <w:pPr>
              <w:spacing w:after="0" w:line="240" w:lineRule="auto"/>
              <w:jc w:val="center"/>
              <w:rPr>
                <w:del w:id="26" w:author="Tricia Van Laar" w:date="2024-07-15T19:46:00Z"/>
                <w:rFonts w:eastAsia="Times New Roman" w:cs="Calibri"/>
                <w:color w:val="000000"/>
                <w:sz w:val="20"/>
                <w:szCs w:val="20"/>
              </w:rPr>
            </w:pPr>
            <w:del w:id="27"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699A4D5" w14:textId="17F10645" w:rsidR="00CB41DA" w:rsidRPr="00CB41DA" w:rsidDel="00A47119" w:rsidRDefault="00CB41DA" w:rsidP="00CB41DA">
            <w:pPr>
              <w:spacing w:after="0" w:line="240" w:lineRule="auto"/>
              <w:jc w:val="center"/>
              <w:rPr>
                <w:del w:id="28" w:author="Tricia Van Laar" w:date="2024-07-15T19:46:00Z"/>
                <w:rFonts w:eastAsia="Times New Roman" w:cs="Calibri"/>
                <w:color w:val="000000"/>
                <w:sz w:val="20"/>
                <w:szCs w:val="20"/>
              </w:rPr>
            </w:pPr>
            <w:del w:id="29" w:author="Tricia Van Laar" w:date="2024-07-15T19:46:00Z">
              <w:r w:rsidRPr="00CB41DA" w:rsidDel="00A47119">
                <w:rPr>
                  <w:rFonts w:eastAsia="Times New Roman" w:cs="Calibri"/>
                  <w:color w:val="000000"/>
                  <w:sz w:val="20"/>
                  <w:szCs w:val="20"/>
                </w:rPr>
                <w:delText>23692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F55668F" w14:textId="1504258B" w:rsidR="00CB41DA" w:rsidRPr="00CB41DA" w:rsidDel="00A47119" w:rsidRDefault="00CB41DA" w:rsidP="00CB41DA">
            <w:pPr>
              <w:spacing w:after="0" w:line="240" w:lineRule="auto"/>
              <w:jc w:val="center"/>
              <w:rPr>
                <w:del w:id="30" w:author="Tricia Van Laar" w:date="2024-07-15T19:46:00Z"/>
                <w:rFonts w:eastAsia="Times New Roman" w:cs="Calibri"/>
                <w:color w:val="000000"/>
                <w:sz w:val="20"/>
                <w:szCs w:val="20"/>
              </w:rPr>
            </w:pPr>
            <w:del w:id="31" w:author="Tricia Van Laar" w:date="2024-07-15T19:46:00Z">
              <w:r w:rsidRPr="00CB41DA" w:rsidDel="00A47119">
                <w:rPr>
                  <w:rFonts w:eastAsia="Times New Roman" w:cs="Calibri"/>
                  <w:color w:val="000000"/>
                  <w:sz w:val="20"/>
                  <w:szCs w:val="20"/>
                </w:rPr>
                <w:delText>21166</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A4C33FF" w14:textId="1BA012C3" w:rsidR="00CB41DA" w:rsidRPr="00CB41DA" w:rsidDel="00A47119" w:rsidRDefault="00CB41DA" w:rsidP="00CB41DA">
            <w:pPr>
              <w:spacing w:after="0" w:line="240" w:lineRule="auto"/>
              <w:jc w:val="center"/>
              <w:rPr>
                <w:del w:id="32" w:author="Tricia Van Laar" w:date="2024-07-15T19:46:00Z"/>
                <w:rFonts w:eastAsia="Times New Roman" w:cs="Calibri"/>
                <w:color w:val="000000"/>
                <w:sz w:val="20"/>
                <w:szCs w:val="20"/>
              </w:rPr>
            </w:pPr>
            <w:del w:id="33" w:author="Tricia Van Laar" w:date="2024-07-15T19:46:00Z">
              <w:r w:rsidRPr="00CB41DA" w:rsidDel="00A47119">
                <w:rPr>
                  <w:rFonts w:eastAsia="Times New Roman" w:cs="Calibri"/>
                  <w:color w:val="000000"/>
                  <w:sz w:val="20"/>
                  <w:szCs w:val="20"/>
                </w:rPr>
                <w:delText>20744</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38739262" w14:textId="7D8D7C05" w:rsidR="00CB41DA" w:rsidRPr="00CB41DA" w:rsidDel="00A47119" w:rsidRDefault="00CB41DA" w:rsidP="00CB41DA">
            <w:pPr>
              <w:spacing w:after="0" w:line="240" w:lineRule="auto"/>
              <w:jc w:val="center"/>
              <w:rPr>
                <w:del w:id="34" w:author="Tricia Van Laar" w:date="2024-07-15T19:46:00Z"/>
                <w:rFonts w:eastAsia="Times New Roman" w:cs="Calibri"/>
                <w:color w:val="000000"/>
                <w:sz w:val="20"/>
                <w:szCs w:val="20"/>
              </w:rPr>
            </w:pPr>
            <w:del w:id="35" w:author="Tricia Van Laar" w:date="2024-07-15T19:46:00Z">
              <w:r w:rsidRPr="00CB41DA" w:rsidDel="00A47119">
                <w:rPr>
                  <w:rFonts w:eastAsia="Times New Roman" w:cs="Calibri"/>
                  <w:color w:val="000000"/>
                  <w:sz w:val="20"/>
                  <w:szCs w:val="20"/>
                </w:rPr>
                <w:delText>20850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4C37DC9" w14:textId="02BC3532" w:rsidR="00CB41DA" w:rsidRPr="00CB41DA" w:rsidDel="00A47119" w:rsidRDefault="00CB41DA" w:rsidP="00CB41DA">
            <w:pPr>
              <w:spacing w:after="0" w:line="240" w:lineRule="auto"/>
              <w:jc w:val="center"/>
              <w:rPr>
                <w:del w:id="36" w:author="Tricia Van Laar" w:date="2024-07-15T19:46:00Z"/>
                <w:rFonts w:eastAsia="Times New Roman" w:cs="Calibri"/>
                <w:color w:val="000000"/>
                <w:sz w:val="20"/>
                <w:szCs w:val="20"/>
              </w:rPr>
            </w:pPr>
            <w:del w:id="37" w:author="Tricia Van Laar" w:date="2024-07-15T19:46:00Z">
              <w:r w:rsidRPr="00CB41DA" w:rsidDel="00A47119">
                <w:rPr>
                  <w:rFonts w:eastAsia="Times New Roman" w:cs="Calibri"/>
                  <w:color w:val="000000"/>
                  <w:sz w:val="20"/>
                  <w:szCs w:val="20"/>
                </w:rPr>
                <w:delText>19894</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1ABD6D1A" w14:textId="1476F174" w:rsidR="00CB41DA" w:rsidRPr="00CB41DA" w:rsidDel="00A47119" w:rsidRDefault="00CB41DA" w:rsidP="00CB41DA">
            <w:pPr>
              <w:spacing w:after="0" w:line="240" w:lineRule="auto"/>
              <w:jc w:val="center"/>
              <w:rPr>
                <w:del w:id="38" w:author="Tricia Van Laar" w:date="2024-07-15T19:46:00Z"/>
                <w:rFonts w:eastAsia="Times New Roman" w:cs="Calibri"/>
                <w:color w:val="000000"/>
                <w:sz w:val="20"/>
                <w:szCs w:val="20"/>
              </w:rPr>
            </w:pPr>
            <w:del w:id="39" w:author="Tricia Van Laar" w:date="2024-07-15T19:46:00Z">
              <w:r w:rsidRPr="00CB41DA" w:rsidDel="00A47119">
                <w:rPr>
                  <w:rFonts w:eastAsia="Times New Roman" w:cs="Calibri"/>
                  <w:color w:val="000000"/>
                  <w:sz w:val="20"/>
                  <w:szCs w:val="20"/>
                </w:rPr>
                <w:delText>18729</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700F3331" w14:textId="4686CFB6" w:rsidR="00CB41DA" w:rsidRPr="00CB41DA" w:rsidDel="00A47119" w:rsidRDefault="00000000" w:rsidP="00CB41DA">
            <w:pPr>
              <w:spacing w:after="0" w:line="240" w:lineRule="auto"/>
              <w:jc w:val="center"/>
              <w:rPr>
                <w:del w:id="40" w:author="Tricia Van Laar" w:date="2024-07-15T19:46:00Z"/>
                <w:rFonts w:eastAsia="Times New Roman" w:cs="Calibri"/>
                <w:color w:val="000000"/>
                <w:sz w:val="20"/>
                <w:szCs w:val="20"/>
              </w:rPr>
            </w:pPr>
            <w:del w:id="41" w:author="Tricia Van Laar" w:date="2024-07-15T19:46:00Z">
              <w:r w:rsidDel="00A47119">
                <w:fldChar w:fldCharType="begin"/>
              </w:r>
              <w:r w:rsidDel="00A47119">
                <w:delInstrText>HYPERLINK "https://www.ncbi.nlm.nih.gov/sra/?term=SRR29202453"</w:delInstrText>
              </w:r>
              <w:r w:rsidDel="00A47119">
                <w:fldChar w:fldCharType="separate"/>
              </w:r>
              <w:r w:rsidR="00CB41DA" w:rsidRPr="00CB41DA" w:rsidDel="00A47119">
                <w:rPr>
                  <w:rStyle w:val="Hyperlink"/>
                  <w:rFonts w:eastAsia="Times New Roman" w:cs="Calibri"/>
                  <w:sz w:val="20"/>
                  <w:szCs w:val="20"/>
                </w:rPr>
                <w:delText>SRR29202453</w:delText>
              </w:r>
              <w:r w:rsidDel="00A47119">
                <w:rPr>
                  <w:rStyle w:val="Hyperlink"/>
                  <w:rFonts w:eastAsia="Times New Roman" w:cs="Calibri"/>
                  <w:sz w:val="20"/>
                  <w:szCs w:val="20"/>
                </w:rPr>
                <w:fldChar w:fldCharType="end"/>
              </w:r>
            </w:del>
          </w:p>
        </w:tc>
      </w:tr>
      <w:tr w:rsidR="00CB41DA" w:rsidRPr="00CB41DA" w:rsidDel="00A47119" w14:paraId="5056591A" w14:textId="56CC8CB4" w:rsidTr="00CB41DA">
        <w:trPr>
          <w:trHeight w:val="320"/>
          <w:del w:id="42"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375F0363" w14:textId="0343253C" w:rsidR="00CB41DA" w:rsidRPr="00CB41DA" w:rsidDel="00A47119" w:rsidRDefault="00CB41DA" w:rsidP="00CB41DA">
            <w:pPr>
              <w:spacing w:after="0" w:line="240" w:lineRule="auto"/>
              <w:jc w:val="center"/>
              <w:rPr>
                <w:del w:id="43" w:author="Tricia Van Laar" w:date="2024-07-15T19:46:00Z"/>
                <w:rFonts w:eastAsia="Times New Roman" w:cs="Calibri"/>
                <w:color w:val="000000"/>
                <w:sz w:val="20"/>
                <w:szCs w:val="20"/>
              </w:rPr>
            </w:pPr>
            <w:del w:id="44" w:author="Tricia Van Laar" w:date="2024-07-15T19:46:00Z">
              <w:r w:rsidRPr="00CB41DA" w:rsidDel="00A47119">
                <w:rPr>
                  <w:rFonts w:cs="Calibri"/>
                  <w:color w:val="000000"/>
                  <w:sz w:val="20"/>
                  <w:szCs w:val="20"/>
                </w:rPr>
                <w:delText>CHSP03</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311C887" w14:textId="664214DF" w:rsidR="00CB41DA" w:rsidRPr="00CB41DA" w:rsidDel="00A47119" w:rsidRDefault="00CB41DA" w:rsidP="00CB41DA">
            <w:pPr>
              <w:spacing w:after="0" w:line="240" w:lineRule="auto"/>
              <w:jc w:val="center"/>
              <w:rPr>
                <w:del w:id="45" w:author="Tricia Van Laar" w:date="2024-07-15T19:46:00Z"/>
                <w:rFonts w:eastAsia="Times New Roman" w:cs="Calibri"/>
                <w:color w:val="000000"/>
                <w:sz w:val="20"/>
                <w:szCs w:val="20"/>
              </w:rPr>
            </w:pPr>
            <w:del w:id="46" w:author="Tricia Van Laar" w:date="2024-07-15T19:46:00Z">
              <w:r w:rsidRPr="00CB41DA" w:rsidDel="00A47119">
                <w:rPr>
                  <w:rFonts w:eastAsia="Times New Roman" w:cs="Calibri"/>
                  <w:color w:val="000000"/>
                  <w:sz w:val="20"/>
                  <w:szCs w:val="20"/>
                </w:rPr>
                <w:delText>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C46BB88" w14:textId="59D08CD0" w:rsidR="00CB41DA" w:rsidRPr="00CB41DA" w:rsidDel="00A47119" w:rsidRDefault="00CB41DA" w:rsidP="00CB41DA">
            <w:pPr>
              <w:spacing w:after="0" w:line="240" w:lineRule="auto"/>
              <w:jc w:val="center"/>
              <w:rPr>
                <w:del w:id="47" w:author="Tricia Van Laar" w:date="2024-07-15T19:46:00Z"/>
                <w:rFonts w:eastAsia="Times New Roman" w:cs="Calibri"/>
                <w:color w:val="000000"/>
                <w:sz w:val="20"/>
                <w:szCs w:val="20"/>
              </w:rPr>
            </w:pPr>
            <w:del w:id="48"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0953E19" w14:textId="72FD7D92" w:rsidR="00CB41DA" w:rsidRPr="00CB41DA" w:rsidDel="00A47119" w:rsidRDefault="00CB41DA" w:rsidP="00CB41DA">
            <w:pPr>
              <w:spacing w:after="0" w:line="240" w:lineRule="auto"/>
              <w:jc w:val="center"/>
              <w:rPr>
                <w:del w:id="49" w:author="Tricia Van Laar" w:date="2024-07-15T19:46:00Z"/>
                <w:rFonts w:eastAsia="Times New Roman" w:cs="Calibri"/>
                <w:color w:val="000000"/>
                <w:sz w:val="20"/>
                <w:szCs w:val="20"/>
              </w:rPr>
            </w:pPr>
            <w:del w:id="50" w:author="Tricia Van Laar" w:date="2024-07-15T19:46:00Z">
              <w:r w:rsidRPr="00CB41DA" w:rsidDel="00A47119">
                <w:rPr>
                  <w:rFonts w:eastAsia="Times New Roman" w:cs="Calibri"/>
                  <w:color w:val="000000"/>
                  <w:sz w:val="20"/>
                  <w:szCs w:val="20"/>
                </w:rPr>
                <w:delText>53394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87C424A" w14:textId="52EE5B7F" w:rsidR="00CB41DA" w:rsidRPr="00CB41DA" w:rsidDel="00A47119" w:rsidRDefault="00CB41DA" w:rsidP="00CB41DA">
            <w:pPr>
              <w:spacing w:after="0" w:line="240" w:lineRule="auto"/>
              <w:jc w:val="center"/>
              <w:rPr>
                <w:del w:id="51" w:author="Tricia Van Laar" w:date="2024-07-15T19:46:00Z"/>
                <w:rFonts w:eastAsia="Times New Roman" w:cs="Calibri"/>
                <w:color w:val="000000"/>
                <w:sz w:val="20"/>
                <w:szCs w:val="20"/>
              </w:rPr>
            </w:pPr>
            <w:del w:id="52" w:author="Tricia Van Laar" w:date="2024-07-15T19:46:00Z">
              <w:r w:rsidRPr="00CB41DA" w:rsidDel="00A47119">
                <w:rPr>
                  <w:rFonts w:eastAsia="Times New Roman" w:cs="Calibri"/>
                  <w:color w:val="000000"/>
                  <w:sz w:val="20"/>
                  <w:szCs w:val="20"/>
                </w:rPr>
                <w:delText>48310</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4207D871" w14:textId="2F13D1E2" w:rsidR="00CB41DA" w:rsidRPr="00CB41DA" w:rsidDel="00A47119" w:rsidRDefault="00CB41DA" w:rsidP="00CB41DA">
            <w:pPr>
              <w:spacing w:after="0" w:line="240" w:lineRule="auto"/>
              <w:jc w:val="center"/>
              <w:rPr>
                <w:del w:id="53" w:author="Tricia Van Laar" w:date="2024-07-15T19:46:00Z"/>
                <w:rFonts w:eastAsia="Times New Roman" w:cs="Calibri"/>
                <w:color w:val="000000"/>
                <w:sz w:val="20"/>
                <w:szCs w:val="20"/>
              </w:rPr>
            </w:pPr>
            <w:del w:id="54" w:author="Tricia Van Laar" w:date="2024-07-15T19:46:00Z">
              <w:r w:rsidRPr="00CB41DA" w:rsidDel="00A47119">
                <w:rPr>
                  <w:rFonts w:eastAsia="Times New Roman" w:cs="Calibri"/>
                  <w:color w:val="000000"/>
                  <w:sz w:val="20"/>
                  <w:szCs w:val="20"/>
                </w:rPr>
                <w:delText>46990</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42072C6F" w14:textId="6C4FFB59" w:rsidR="00CB41DA" w:rsidRPr="00CB41DA" w:rsidDel="00A47119" w:rsidRDefault="00CB41DA" w:rsidP="00CB41DA">
            <w:pPr>
              <w:spacing w:after="0" w:line="240" w:lineRule="auto"/>
              <w:jc w:val="center"/>
              <w:rPr>
                <w:del w:id="55" w:author="Tricia Van Laar" w:date="2024-07-15T19:46:00Z"/>
                <w:rFonts w:eastAsia="Times New Roman" w:cs="Calibri"/>
                <w:color w:val="000000"/>
                <w:sz w:val="20"/>
                <w:szCs w:val="20"/>
              </w:rPr>
            </w:pPr>
            <w:del w:id="56" w:author="Tricia Van Laar" w:date="2024-07-15T19:46:00Z">
              <w:r w:rsidRPr="00CB41DA" w:rsidDel="00A47119">
                <w:rPr>
                  <w:rFonts w:eastAsia="Times New Roman" w:cs="Calibri"/>
                  <w:color w:val="000000"/>
                  <w:sz w:val="20"/>
                  <w:szCs w:val="20"/>
                </w:rPr>
                <w:delText>47125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8407FCF" w14:textId="3652C462" w:rsidR="00CB41DA" w:rsidRPr="00CB41DA" w:rsidDel="00A47119" w:rsidRDefault="00CB41DA" w:rsidP="00CB41DA">
            <w:pPr>
              <w:spacing w:after="0" w:line="240" w:lineRule="auto"/>
              <w:jc w:val="center"/>
              <w:rPr>
                <w:del w:id="57" w:author="Tricia Van Laar" w:date="2024-07-15T19:46:00Z"/>
                <w:rFonts w:eastAsia="Times New Roman" w:cs="Calibri"/>
                <w:color w:val="000000"/>
                <w:sz w:val="20"/>
                <w:szCs w:val="20"/>
              </w:rPr>
            </w:pPr>
            <w:del w:id="58" w:author="Tricia Van Laar" w:date="2024-07-15T19:46:00Z">
              <w:r w:rsidRPr="00CB41DA" w:rsidDel="00A47119">
                <w:rPr>
                  <w:rFonts w:eastAsia="Times New Roman" w:cs="Calibri"/>
                  <w:color w:val="000000"/>
                  <w:sz w:val="20"/>
                  <w:szCs w:val="20"/>
                </w:rPr>
                <w:delText>43746</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4D73E7BD" w14:textId="0627A09E" w:rsidR="00CB41DA" w:rsidRPr="00CB41DA" w:rsidDel="00A47119" w:rsidRDefault="00CB41DA" w:rsidP="00CB41DA">
            <w:pPr>
              <w:spacing w:after="0" w:line="240" w:lineRule="auto"/>
              <w:jc w:val="center"/>
              <w:rPr>
                <w:del w:id="59" w:author="Tricia Van Laar" w:date="2024-07-15T19:46:00Z"/>
                <w:rFonts w:eastAsia="Times New Roman" w:cs="Calibri"/>
                <w:color w:val="000000"/>
                <w:sz w:val="20"/>
                <w:szCs w:val="20"/>
              </w:rPr>
            </w:pPr>
            <w:del w:id="60" w:author="Tricia Van Laar" w:date="2024-07-15T19:46:00Z">
              <w:r w:rsidRPr="00CB41DA" w:rsidDel="00A47119">
                <w:rPr>
                  <w:rFonts w:eastAsia="Times New Roman" w:cs="Calibri"/>
                  <w:color w:val="000000"/>
                  <w:sz w:val="20"/>
                  <w:szCs w:val="20"/>
                </w:rPr>
                <w:delText>42312</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728E18B2" w14:textId="6C2B5E46" w:rsidR="00CB41DA" w:rsidRPr="00CB41DA" w:rsidDel="00A47119" w:rsidRDefault="00000000" w:rsidP="00CB41DA">
            <w:pPr>
              <w:spacing w:after="0" w:line="240" w:lineRule="auto"/>
              <w:jc w:val="center"/>
              <w:rPr>
                <w:del w:id="61" w:author="Tricia Van Laar" w:date="2024-07-15T19:46:00Z"/>
                <w:rFonts w:eastAsia="Times New Roman" w:cs="Calibri"/>
                <w:color w:val="000000"/>
                <w:sz w:val="20"/>
                <w:szCs w:val="20"/>
              </w:rPr>
            </w:pPr>
            <w:del w:id="62" w:author="Tricia Van Laar" w:date="2024-07-15T19:46:00Z">
              <w:r w:rsidDel="00A47119">
                <w:fldChar w:fldCharType="begin"/>
              </w:r>
              <w:r w:rsidDel="00A47119">
                <w:delInstrText>HYPERLINK "https://www.ncbi.nlm.nih.gov/sra/?term=SRR29202442"</w:delInstrText>
              </w:r>
              <w:r w:rsidDel="00A47119">
                <w:fldChar w:fldCharType="separate"/>
              </w:r>
              <w:r w:rsidR="00CB41DA" w:rsidRPr="00CB41DA" w:rsidDel="00A47119">
                <w:rPr>
                  <w:rStyle w:val="Hyperlink"/>
                  <w:rFonts w:eastAsia="Times New Roman" w:cs="Calibri"/>
                  <w:sz w:val="20"/>
                  <w:szCs w:val="20"/>
                </w:rPr>
                <w:delText>SRR29202442</w:delText>
              </w:r>
              <w:r w:rsidDel="00A47119">
                <w:rPr>
                  <w:rStyle w:val="Hyperlink"/>
                  <w:rFonts w:eastAsia="Times New Roman" w:cs="Calibri"/>
                  <w:sz w:val="20"/>
                  <w:szCs w:val="20"/>
                </w:rPr>
                <w:fldChar w:fldCharType="end"/>
              </w:r>
            </w:del>
          </w:p>
        </w:tc>
      </w:tr>
      <w:tr w:rsidR="00CB41DA" w:rsidRPr="00CB41DA" w:rsidDel="00A47119" w14:paraId="419FE2A0" w14:textId="4BAAB29E" w:rsidTr="00CB41DA">
        <w:trPr>
          <w:trHeight w:val="320"/>
          <w:del w:id="63"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1BA51EA1" w14:textId="0105EE67" w:rsidR="00CB41DA" w:rsidRPr="00CB41DA" w:rsidDel="00A47119" w:rsidRDefault="00CB41DA" w:rsidP="00CB41DA">
            <w:pPr>
              <w:spacing w:after="0" w:line="240" w:lineRule="auto"/>
              <w:jc w:val="center"/>
              <w:rPr>
                <w:del w:id="64" w:author="Tricia Van Laar" w:date="2024-07-15T19:46:00Z"/>
                <w:rFonts w:eastAsia="Times New Roman" w:cs="Calibri"/>
                <w:color w:val="000000"/>
                <w:sz w:val="20"/>
                <w:szCs w:val="20"/>
              </w:rPr>
            </w:pPr>
            <w:del w:id="65" w:author="Tricia Van Laar" w:date="2024-07-15T19:46:00Z">
              <w:r w:rsidRPr="00CB41DA" w:rsidDel="00A47119">
                <w:rPr>
                  <w:rFonts w:cs="Calibri"/>
                  <w:color w:val="000000"/>
                  <w:sz w:val="20"/>
                  <w:szCs w:val="20"/>
                </w:rPr>
                <w:delText>CHSP04</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894B459" w14:textId="5F87039E" w:rsidR="00CB41DA" w:rsidRPr="00CB41DA" w:rsidDel="00A47119" w:rsidRDefault="00CB41DA" w:rsidP="00CB41DA">
            <w:pPr>
              <w:spacing w:after="0" w:line="240" w:lineRule="auto"/>
              <w:jc w:val="center"/>
              <w:rPr>
                <w:del w:id="66" w:author="Tricia Van Laar" w:date="2024-07-15T19:46:00Z"/>
                <w:rFonts w:eastAsia="Times New Roman" w:cs="Calibri"/>
                <w:color w:val="000000"/>
                <w:sz w:val="20"/>
                <w:szCs w:val="20"/>
              </w:rPr>
            </w:pPr>
            <w:del w:id="67" w:author="Tricia Van Laar" w:date="2024-07-15T19:46:00Z">
              <w:r w:rsidRPr="00CB41DA" w:rsidDel="00A47119">
                <w:rPr>
                  <w:rFonts w:eastAsia="Times New Roman" w:cs="Calibri"/>
                  <w:color w:val="000000"/>
                  <w:sz w:val="20"/>
                  <w:szCs w:val="20"/>
                </w:rPr>
                <w:delText>39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BD77419" w14:textId="51607C04" w:rsidR="00CB41DA" w:rsidRPr="00CB41DA" w:rsidDel="00A47119" w:rsidRDefault="00CB41DA" w:rsidP="00CB41DA">
            <w:pPr>
              <w:spacing w:after="0" w:line="240" w:lineRule="auto"/>
              <w:jc w:val="center"/>
              <w:rPr>
                <w:del w:id="68" w:author="Tricia Van Laar" w:date="2024-07-15T19:46:00Z"/>
                <w:rFonts w:eastAsia="Times New Roman" w:cs="Calibri"/>
                <w:color w:val="000000"/>
                <w:sz w:val="20"/>
                <w:szCs w:val="20"/>
              </w:rPr>
            </w:pPr>
            <w:del w:id="69"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38DE502" w14:textId="15960CAD" w:rsidR="00CB41DA" w:rsidRPr="00CB41DA" w:rsidDel="00A47119" w:rsidRDefault="00CB41DA" w:rsidP="00CB41DA">
            <w:pPr>
              <w:spacing w:after="0" w:line="240" w:lineRule="auto"/>
              <w:jc w:val="center"/>
              <w:rPr>
                <w:del w:id="70" w:author="Tricia Van Laar" w:date="2024-07-15T19:46:00Z"/>
                <w:rFonts w:eastAsia="Times New Roman" w:cs="Calibri"/>
                <w:color w:val="000000"/>
                <w:sz w:val="20"/>
                <w:szCs w:val="20"/>
              </w:rPr>
            </w:pPr>
            <w:del w:id="71" w:author="Tricia Van Laar" w:date="2024-07-15T19:46:00Z">
              <w:r w:rsidRPr="00CB41DA" w:rsidDel="00A47119">
                <w:rPr>
                  <w:rFonts w:eastAsia="Times New Roman" w:cs="Calibri"/>
                  <w:color w:val="000000"/>
                  <w:sz w:val="20"/>
                  <w:szCs w:val="20"/>
                </w:rPr>
                <w:delText>11372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5975638" w14:textId="61D78A76" w:rsidR="00CB41DA" w:rsidRPr="00CB41DA" w:rsidDel="00A47119" w:rsidRDefault="00CB41DA" w:rsidP="00CB41DA">
            <w:pPr>
              <w:spacing w:after="0" w:line="240" w:lineRule="auto"/>
              <w:jc w:val="center"/>
              <w:rPr>
                <w:del w:id="72" w:author="Tricia Van Laar" w:date="2024-07-15T19:46:00Z"/>
                <w:rFonts w:eastAsia="Times New Roman" w:cs="Calibri"/>
                <w:color w:val="000000"/>
                <w:sz w:val="20"/>
                <w:szCs w:val="20"/>
              </w:rPr>
            </w:pPr>
            <w:del w:id="73" w:author="Tricia Van Laar" w:date="2024-07-15T19:46:00Z">
              <w:r w:rsidRPr="00CB41DA" w:rsidDel="00A47119">
                <w:rPr>
                  <w:rFonts w:eastAsia="Times New Roman" w:cs="Calibri"/>
                  <w:color w:val="000000"/>
                  <w:sz w:val="20"/>
                  <w:szCs w:val="20"/>
                </w:rPr>
                <w:delText>9649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9D369AE" w14:textId="67AC267E" w:rsidR="00CB41DA" w:rsidRPr="00CB41DA" w:rsidDel="00A47119" w:rsidRDefault="00CB41DA" w:rsidP="00CB41DA">
            <w:pPr>
              <w:spacing w:after="0" w:line="240" w:lineRule="auto"/>
              <w:jc w:val="center"/>
              <w:rPr>
                <w:del w:id="74" w:author="Tricia Van Laar" w:date="2024-07-15T19:46:00Z"/>
                <w:rFonts w:eastAsia="Times New Roman" w:cs="Calibri"/>
                <w:color w:val="000000"/>
                <w:sz w:val="20"/>
                <w:szCs w:val="20"/>
              </w:rPr>
            </w:pPr>
            <w:del w:id="75" w:author="Tricia Van Laar" w:date="2024-07-15T19:46:00Z">
              <w:r w:rsidRPr="00CB41DA" w:rsidDel="00A47119">
                <w:rPr>
                  <w:rFonts w:eastAsia="Times New Roman" w:cs="Calibri"/>
                  <w:color w:val="000000"/>
                  <w:sz w:val="20"/>
                  <w:szCs w:val="20"/>
                </w:rPr>
                <w:delText>9344</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E89E8B1" w14:textId="050F4D6A" w:rsidR="00CB41DA" w:rsidRPr="00CB41DA" w:rsidDel="00A47119" w:rsidRDefault="00CB41DA" w:rsidP="00CB41DA">
            <w:pPr>
              <w:spacing w:after="0" w:line="240" w:lineRule="auto"/>
              <w:jc w:val="center"/>
              <w:rPr>
                <w:del w:id="76" w:author="Tricia Van Laar" w:date="2024-07-15T19:46:00Z"/>
                <w:rFonts w:eastAsia="Times New Roman" w:cs="Calibri"/>
                <w:color w:val="000000"/>
                <w:sz w:val="20"/>
                <w:szCs w:val="20"/>
              </w:rPr>
            </w:pPr>
            <w:del w:id="77" w:author="Tricia Van Laar" w:date="2024-07-15T19:46:00Z">
              <w:r w:rsidRPr="00CB41DA" w:rsidDel="00A47119">
                <w:rPr>
                  <w:rFonts w:eastAsia="Times New Roman" w:cs="Calibri"/>
                  <w:color w:val="000000"/>
                  <w:sz w:val="20"/>
                  <w:szCs w:val="20"/>
                </w:rPr>
                <w:delText>9322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BB095C8" w14:textId="6D2A0D36" w:rsidR="00CB41DA" w:rsidRPr="00CB41DA" w:rsidDel="00A47119" w:rsidRDefault="00CB41DA" w:rsidP="00CB41DA">
            <w:pPr>
              <w:spacing w:after="0" w:line="240" w:lineRule="auto"/>
              <w:jc w:val="center"/>
              <w:rPr>
                <w:del w:id="78" w:author="Tricia Van Laar" w:date="2024-07-15T19:46:00Z"/>
                <w:rFonts w:eastAsia="Times New Roman" w:cs="Calibri"/>
                <w:color w:val="000000"/>
                <w:sz w:val="20"/>
                <w:szCs w:val="20"/>
              </w:rPr>
            </w:pPr>
            <w:del w:id="79" w:author="Tricia Van Laar" w:date="2024-07-15T19:46:00Z">
              <w:r w:rsidRPr="00CB41DA" w:rsidDel="00A47119">
                <w:rPr>
                  <w:rFonts w:eastAsia="Times New Roman" w:cs="Calibri"/>
                  <w:color w:val="000000"/>
                  <w:sz w:val="20"/>
                  <w:szCs w:val="20"/>
                </w:rPr>
                <w:delText>8763</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206EFE70" w14:textId="083E95A4" w:rsidR="00CB41DA" w:rsidRPr="00CB41DA" w:rsidDel="00A47119" w:rsidRDefault="00CB41DA" w:rsidP="00CB41DA">
            <w:pPr>
              <w:spacing w:after="0" w:line="240" w:lineRule="auto"/>
              <w:jc w:val="center"/>
              <w:rPr>
                <w:del w:id="80" w:author="Tricia Van Laar" w:date="2024-07-15T19:46:00Z"/>
                <w:rFonts w:eastAsia="Times New Roman" w:cs="Calibri"/>
                <w:color w:val="000000"/>
                <w:sz w:val="20"/>
                <w:szCs w:val="20"/>
              </w:rPr>
            </w:pPr>
            <w:del w:id="81" w:author="Tricia Van Laar" w:date="2024-07-15T19:46:00Z">
              <w:r w:rsidRPr="00CB41DA" w:rsidDel="00A47119">
                <w:rPr>
                  <w:rFonts w:eastAsia="Times New Roman" w:cs="Calibri"/>
                  <w:color w:val="000000"/>
                  <w:sz w:val="20"/>
                  <w:szCs w:val="20"/>
                </w:rPr>
                <w:delText>8707</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5D23CDED" w14:textId="6EF86E41" w:rsidR="00CB41DA" w:rsidRPr="00CB41DA" w:rsidDel="00A47119" w:rsidRDefault="00000000" w:rsidP="00CB41DA">
            <w:pPr>
              <w:spacing w:after="0" w:line="240" w:lineRule="auto"/>
              <w:jc w:val="center"/>
              <w:rPr>
                <w:del w:id="82" w:author="Tricia Van Laar" w:date="2024-07-15T19:46:00Z"/>
                <w:rFonts w:eastAsia="Times New Roman" w:cs="Calibri"/>
                <w:color w:val="000000"/>
                <w:sz w:val="20"/>
                <w:szCs w:val="20"/>
              </w:rPr>
            </w:pPr>
            <w:del w:id="83" w:author="Tricia Van Laar" w:date="2024-07-15T19:46:00Z">
              <w:r w:rsidDel="00A47119">
                <w:fldChar w:fldCharType="begin"/>
              </w:r>
              <w:r w:rsidDel="00A47119">
                <w:delInstrText>HYPERLINK "https://www.ncbi.nlm.nih.gov/sra/?term=SRR29202444"</w:delInstrText>
              </w:r>
              <w:r w:rsidDel="00A47119">
                <w:fldChar w:fldCharType="separate"/>
              </w:r>
              <w:r w:rsidR="00CB41DA" w:rsidRPr="00CB41DA" w:rsidDel="00A47119">
                <w:rPr>
                  <w:rStyle w:val="Hyperlink"/>
                  <w:rFonts w:eastAsia="Times New Roman" w:cs="Calibri"/>
                  <w:sz w:val="20"/>
                  <w:szCs w:val="20"/>
                </w:rPr>
                <w:delText>SRR</w:delText>
              </w:r>
              <w:r w:rsidR="00CB41DA" w:rsidRPr="00CB41DA" w:rsidDel="00A47119">
                <w:rPr>
                  <w:rStyle w:val="Hyperlink"/>
                  <w:rFonts w:eastAsia="Times New Roman" w:cs="Calibri"/>
                  <w:sz w:val="20"/>
                  <w:szCs w:val="20"/>
                </w:rPr>
                <w:delText>2</w:delText>
              </w:r>
              <w:r w:rsidR="00CB41DA" w:rsidRPr="00CB41DA" w:rsidDel="00A47119">
                <w:rPr>
                  <w:rStyle w:val="Hyperlink"/>
                  <w:rFonts w:eastAsia="Times New Roman" w:cs="Calibri"/>
                  <w:sz w:val="20"/>
                  <w:szCs w:val="20"/>
                </w:rPr>
                <w:delText>9202444</w:delText>
              </w:r>
              <w:r w:rsidDel="00A47119">
                <w:rPr>
                  <w:rStyle w:val="Hyperlink"/>
                  <w:rFonts w:eastAsia="Times New Roman" w:cs="Calibri"/>
                  <w:sz w:val="20"/>
                  <w:szCs w:val="20"/>
                </w:rPr>
                <w:fldChar w:fldCharType="end"/>
              </w:r>
            </w:del>
          </w:p>
        </w:tc>
      </w:tr>
      <w:tr w:rsidR="00CB41DA" w:rsidRPr="00CB41DA" w:rsidDel="00A47119" w14:paraId="04FE4189" w14:textId="3C4474B4" w:rsidTr="00CB41DA">
        <w:trPr>
          <w:trHeight w:val="320"/>
          <w:del w:id="84"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2DC5F2B0" w14:textId="1F284A98" w:rsidR="00CB41DA" w:rsidRPr="00CB41DA" w:rsidDel="00A47119" w:rsidRDefault="00CB41DA" w:rsidP="00CB41DA">
            <w:pPr>
              <w:spacing w:after="0" w:line="240" w:lineRule="auto"/>
              <w:jc w:val="center"/>
              <w:rPr>
                <w:del w:id="85" w:author="Tricia Van Laar" w:date="2024-07-15T19:46:00Z"/>
                <w:rFonts w:eastAsia="Times New Roman" w:cs="Calibri"/>
                <w:color w:val="000000"/>
                <w:sz w:val="20"/>
                <w:szCs w:val="20"/>
              </w:rPr>
            </w:pPr>
            <w:del w:id="86" w:author="Tricia Van Laar" w:date="2024-07-15T19:46:00Z">
              <w:r w:rsidRPr="00CB41DA" w:rsidDel="00A47119">
                <w:rPr>
                  <w:rFonts w:cs="Calibri"/>
                  <w:color w:val="000000"/>
                  <w:sz w:val="20"/>
                  <w:szCs w:val="20"/>
                </w:rPr>
                <w:delText>CHSP05</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FC0642" w14:textId="28E90DA1" w:rsidR="00CB41DA" w:rsidRPr="00CB41DA" w:rsidDel="00A47119" w:rsidRDefault="00CB41DA" w:rsidP="00CB41DA">
            <w:pPr>
              <w:spacing w:after="0" w:line="240" w:lineRule="auto"/>
              <w:jc w:val="center"/>
              <w:rPr>
                <w:del w:id="87" w:author="Tricia Van Laar" w:date="2024-07-15T19:46:00Z"/>
                <w:rFonts w:eastAsia="Times New Roman" w:cs="Calibri"/>
                <w:color w:val="000000"/>
                <w:sz w:val="20"/>
                <w:szCs w:val="20"/>
              </w:rPr>
            </w:pPr>
            <w:del w:id="88" w:author="Tricia Van Laar" w:date="2024-07-15T19:46:00Z">
              <w:r w:rsidRPr="00CB41DA" w:rsidDel="00A47119">
                <w:rPr>
                  <w:rFonts w:eastAsia="Times New Roman" w:cs="Calibri"/>
                  <w:color w:val="000000"/>
                  <w:sz w:val="20"/>
                  <w:szCs w:val="20"/>
                </w:rPr>
                <w:delText>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888CDEB" w14:textId="5047A817" w:rsidR="00CB41DA" w:rsidRPr="00CB41DA" w:rsidDel="00A47119" w:rsidRDefault="00CB41DA" w:rsidP="00CB41DA">
            <w:pPr>
              <w:spacing w:after="0" w:line="240" w:lineRule="auto"/>
              <w:jc w:val="center"/>
              <w:rPr>
                <w:del w:id="89" w:author="Tricia Van Laar" w:date="2024-07-15T19:46:00Z"/>
                <w:rFonts w:eastAsia="Times New Roman" w:cs="Calibri"/>
                <w:color w:val="000000"/>
                <w:sz w:val="20"/>
                <w:szCs w:val="20"/>
              </w:rPr>
            </w:pPr>
            <w:del w:id="90"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3509632" w14:textId="24088307" w:rsidR="00CB41DA" w:rsidRPr="00CB41DA" w:rsidDel="00A47119" w:rsidRDefault="00CB41DA" w:rsidP="00CB41DA">
            <w:pPr>
              <w:spacing w:after="0" w:line="240" w:lineRule="auto"/>
              <w:jc w:val="center"/>
              <w:rPr>
                <w:del w:id="91" w:author="Tricia Van Laar" w:date="2024-07-15T19:46:00Z"/>
                <w:rFonts w:eastAsia="Times New Roman" w:cs="Calibri"/>
                <w:color w:val="000000"/>
                <w:sz w:val="20"/>
                <w:szCs w:val="20"/>
              </w:rPr>
            </w:pPr>
            <w:del w:id="92" w:author="Tricia Van Laar" w:date="2024-07-15T19:46:00Z">
              <w:r w:rsidRPr="00CB41DA" w:rsidDel="00A47119">
                <w:rPr>
                  <w:rFonts w:eastAsia="Times New Roman" w:cs="Calibri"/>
                  <w:color w:val="000000"/>
                  <w:sz w:val="20"/>
                  <w:szCs w:val="20"/>
                </w:rPr>
                <w:delText>40953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59EF699" w14:textId="4A14AAF0" w:rsidR="00CB41DA" w:rsidRPr="00CB41DA" w:rsidDel="00A47119" w:rsidRDefault="00CB41DA" w:rsidP="00CB41DA">
            <w:pPr>
              <w:spacing w:after="0" w:line="240" w:lineRule="auto"/>
              <w:jc w:val="center"/>
              <w:rPr>
                <w:del w:id="93" w:author="Tricia Van Laar" w:date="2024-07-15T19:46:00Z"/>
                <w:rFonts w:eastAsia="Times New Roman" w:cs="Calibri"/>
                <w:color w:val="000000"/>
                <w:sz w:val="20"/>
                <w:szCs w:val="20"/>
              </w:rPr>
            </w:pPr>
            <w:del w:id="94" w:author="Tricia Van Laar" w:date="2024-07-15T19:46:00Z">
              <w:r w:rsidRPr="00CB41DA" w:rsidDel="00A47119">
                <w:rPr>
                  <w:rFonts w:eastAsia="Times New Roman" w:cs="Calibri"/>
                  <w:color w:val="000000"/>
                  <w:sz w:val="20"/>
                  <w:szCs w:val="20"/>
                </w:rPr>
                <w:delText>35685</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E671DC7" w14:textId="7AD09921" w:rsidR="00CB41DA" w:rsidRPr="00CB41DA" w:rsidDel="00A47119" w:rsidRDefault="00CB41DA" w:rsidP="00CB41DA">
            <w:pPr>
              <w:spacing w:after="0" w:line="240" w:lineRule="auto"/>
              <w:jc w:val="center"/>
              <w:rPr>
                <w:del w:id="95" w:author="Tricia Van Laar" w:date="2024-07-15T19:46:00Z"/>
                <w:rFonts w:eastAsia="Times New Roman" w:cs="Calibri"/>
                <w:color w:val="000000"/>
                <w:sz w:val="20"/>
                <w:szCs w:val="20"/>
              </w:rPr>
            </w:pPr>
            <w:del w:id="96" w:author="Tricia Van Laar" w:date="2024-07-15T19:46:00Z">
              <w:r w:rsidRPr="00CB41DA" w:rsidDel="00A47119">
                <w:rPr>
                  <w:rFonts w:eastAsia="Times New Roman" w:cs="Calibri"/>
                  <w:color w:val="000000"/>
                  <w:sz w:val="20"/>
                  <w:szCs w:val="20"/>
                </w:rPr>
                <w:delText>34840</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34EE3F19" w14:textId="2D905396" w:rsidR="00CB41DA" w:rsidRPr="00CB41DA" w:rsidDel="00A47119" w:rsidRDefault="00CB41DA" w:rsidP="00CB41DA">
            <w:pPr>
              <w:spacing w:after="0" w:line="240" w:lineRule="auto"/>
              <w:jc w:val="center"/>
              <w:rPr>
                <w:del w:id="97" w:author="Tricia Van Laar" w:date="2024-07-15T19:46:00Z"/>
                <w:rFonts w:eastAsia="Times New Roman" w:cs="Calibri"/>
                <w:color w:val="000000"/>
                <w:sz w:val="20"/>
                <w:szCs w:val="20"/>
              </w:rPr>
            </w:pPr>
            <w:del w:id="98" w:author="Tricia Van Laar" w:date="2024-07-15T19:46:00Z">
              <w:r w:rsidRPr="00CB41DA" w:rsidDel="00A47119">
                <w:rPr>
                  <w:rFonts w:eastAsia="Times New Roman" w:cs="Calibri"/>
                  <w:color w:val="000000"/>
                  <w:sz w:val="20"/>
                  <w:szCs w:val="20"/>
                </w:rPr>
                <w:delText>34926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2F779D3" w14:textId="75B760C8" w:rsidR="00CB41DA" w:rsidRPr="00CB41DA" w:rsidDel="00A47119" w:rsidRDefault="00CB41DA" w:rsidP="00CB41DA">
            <w:pPr>
              <w:spacing w:after="0" w:line="240" w:lineRule="auto"/>
              <w:jc w:val="center"/>
              <w:rPr>
                <w:del w:id="99" w:author="Tricia Van Laar" w:date="2024-07-15T19:46:00Z"/>
                <w:rFonts w:eastAsia="Times New Roman" w:cs="Calibri"/>
                <w:color w:val="000000"/>
                <w:sz w:val="20"/>
                <w:szCs w:val="20"/>
              </w:rPr>
            </w:pPr>
            <w:del w:id="100" w:author="Tricia Van Laar" w:date="2024-07-15T19:46:00Z">
              <w:r w:rsidRPr="00CB41DA" w:rsidDel="00A47119">
                <w:rPr>
                  <w:rFonts w:eastAsia="Times New Roman" w:cs="Calibri"/>
                  <w:color w:val="000000"/>
                  <w:sz w:val="20"/>
                  <w:szCs w:val="20"/>
                </w:rPr>
                <w:delText>33020</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5B096207" w14:textId="47943731" w:rsidR="00CB41DA" w:rsidRPr="00CB41DA" w:rsidDel="00A47119" w:rsidRDefault="00CB41DA" w:rsidP="00CB41DA">
            <w:pPr>
              <w:spacing w:after="0" w:line="240" w:lineRule="auto"/>
              <w:jc w:val="center"/>
              <w:rPr>
                <w:del w:id="101" w:author="Tricia Van Laar" w:date="2024-07-15T19:46:00Z"/>
                <w:rFonts w:eastAsia="Times New Roman" w:cs="Calibri"/>
                <w:color w:val="000000"/>
                <w:sz w:val="20"/>
                <w:szCs w:val="20"/>
              </w:rPr>
            </w:pPr>
            <w:del w:id="102" w:author="Tricia Van Laar" w:date="2024-07-15T19:46:00Z">
              <w:r w:rsidRPr="00CB41DA" w:rsidDel="00A47119">
                <w:rPr>
                  <w:rFonts w:eastAsia="Times New Roman" w:cs="Calibri"/>
                  <w:color w:val="000000"/>
                  <w:sz w:val="20"/>
                  <w:szCs w:val="20"/>
                </w:rPr>
                <w:delText>31999</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1202803C" w14:textId="0576DE8D" w:rsidR="00CB41DA" w:rsidRPr="00CB41DA" w:rsidDel="00A47119" w:rsidRDefault="00000000" w:rsidP="00CB41DA">
            <w:pPr>
              <w:spacing w:after="0" w:line="240" w:lineRule="auto"/>
              <w:jc w:val="center"/>
              <w:rPr>
                <w:del w:id="103" w:author="Tricia Van Laar" w:date="2024-07-15T19:46:00Z"/>
                <w:rFonts w:eastAsia="Times New Roman" w:cs="Calibri"/>
                <w:color w:val="000000"/>
                <w:sz w:val="20"/>
                <w:szCs w:val="20"/>
              </w:rPr>
            </w:pPr>
            <w:del w:id="104" w:author="Tricia Van Laar" w:date="2024-07-15T19:46:00Z">
              <w:r w:rsidDel="00A47119">
                <w:fldChar w:fldCharType="begin"/>
              </w:r>
              <w:r w:rsidDel="00A47119">
                <w:delInstrText>HYPERLINK "https://www.ncbi.nlm.nih.gov/sra/?term=SRR29202450"</w:delInstrText>
              </w:r>
              <w:r w:rsidDel="00A47119">
                <w:fldChar w:fldCharType="separate"/>
              </w:r>
              <w:r w:rsidR="00CB41DA" w:rsidRPr="00CB41DA" w:rsidDel="00A47119">
                <w:rPr>
                  <w:rStyle w:val="Hyperlink"/>
                  <w:rFonts w:eastAsia="Times New Roman" w:cs="Calibri"/>
                  <w:sz w:val="20"/>
                  <w:szCs w:val="20"/>
                </w:rPr>
                <w:delText>SRR29202450</w:delText>
              </w:r>
              <w:r w:rsidDel="00A47119">
                <w:rPr>
                  <w:rStyle w:val="Hyperlink"/>
                  <w:rFonts w:eastAsia="Times New Roman" w:cs="Calibri"/>
                  <w:sz w:val="20"/>
                  <w:szCs w:val="20"/>
                </w:rPr>
                <w:fldChar w:fldCharType="end"/>
              </w:r>
            </w:del>
          </w:p>
        </w:tc>
      </w:tr>
      <w:tr w:rsidR="00CB41DA" w:rsidRPr="00CB41DA" w:rsidDel="00A47119" w14:paraId="59AE3538" w14:textId="350A6539" w:rsidTr="00CB41DA">
        <w:trPr>
          <w:trHeight w:val="320"/>
          <w:del w:id="105"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2924E00A" w14:textId="4ABAF32A" w:rsidR="00CB41DA" w:rsidRPr="00CB41DA" w:rsidDel="00A47119" w:rsidRDefault="00CB41DA" w:rsidP="00CB41DA">
            <w:pPr>
              <w:spacing w:after="0" w:line="240" w:lineRule="auto"/>
              <w:jc w:val="center"/>
              <w:rPr>
                <w:del w:id="106" w:author="Tricia Van Laar" w:date="2024-07-15T19:46:00Z"/>
                <w:rFonts w:eastAsia="Times New Roman" w:cs="Calibri"/>
                <w:color w:val="000000"/>
                <w:sz w:val="20"/>
                <w:szCs w:val="20"/>
              </w:rPr>
            </w:pPr>
            <w:del w:id="107" w:author="Tricia Van Laar" w:date="2024-07-15T19:46:00Z">
              <w:r w:rsidRPr="00CB41DA" w:rsidDel="00A47119">
                <w:rPr>
                  <w:rFonts w:cs="Calibri"/>
                  <w:color w:val="000000"/>
                  <w:sz w:val="20"/>
                  <w:szCs w:val="20"/>
                </w:rPr>
                <w:delText>CHSP06</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6B3AD1D" w14:textId="47373251" w:rsidR="00CB41DA" w:rsidRPr="00CB41DA" w:rsidDel="00A47119" w:rsidRDefault="00CB41DA" w:rsidP="00CB41DA">
            <w:pPr>
              <w:spacing w:after="0" w:line="240" w:lineRule="auto"/>
              <w:jc w:val="center"/>
              <w:rPr>
                <w:del w:id="108" w:author="Tricia Van Laar" w:date="2024-07-15T19:46:00Z"/>
                <w:rFonts w:eastAsia="Times New Roman" w:cs="Calibri"/>
                <w:color w:val="000000"/>
                <w:sz w:val="20"/>
                <w:szCs w:val="20"/>
              </w:rPr>
            </w:pPr>
            <w:del w:id="109" w:author="Tricia Van Laar" w:date="2024-07-15T19:46:00Z">
              <w:r w:rsidRPr="00CB41DA" w:rsidDel="00A47119">
                <w:rPr>
                  <w:rFonts w:eastAsia="Times New Roman" w:cs="Calibri"/>
                  <w:color w:val="000000"/>
                  <w:sz w:val="20"/>
                  <w:szCs w:val="20"/>
                </w:rPr>
                <w:delText>377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604DDF8" w14:textId="1EB772D6" w:rsidR="00CB41DA" w:rsidRPr="00CB41DA" w:rsidDel="00A47119" w:rsidRDefault="00CB41DA" w:rsidP="00CB41DA">
            <w:pPr>
              <w:spacing w:after="0" w:line="240" w:lineRule="auto"/>
              <w:jc w:val="center"/>
              <w:rPr>
                <w:del w:id="110" w:author="Tricia Van Laar" w:date="2024-07-15T19:46:00Z"/>
                <w:rFonts w:eastAsia="Times New Roman" w:cs="Calibri"/>
                <w:color w:val="000000"/>
                <w:sz w:val="20"/>
                <w:szCs w:val="20"/>
              </w:rPr>
            </w:pPr>
            <w:del w:id="111"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3C441EA" w14:textId="3CEB7072" w:rsidR="00CB41DA" w:rsidRPr="00CB41DA" w:rsidDel="00A47119" w:rsidRDefault="00CB41DA" w:rsidP="00CB41DA">
            <w:pPr>
              <w:spacing w:after="0" w:line="240" w:lineRule="auto"/>
              <w:jc w:val="center"/>
              <w:rPr>
                <w:del w:id="112" w:author="Tricia Van Laar" w:date="2024-07-15T19:46:00Z"/>
                <w:rFonts w:eastAsia="Times New Roman" w:cs="Calibri"/>
                <w:color w:val="000000"/>
                <w:sz w:val="20"/>
                <w:szCs w:val="20"/>
              </w:rPr>
            </w:pPr>
            <w:del w:id="113" w:author="Tricia Van Laar" w:date="2024-07-15T19:46:00Z">
              <w:r w:rsidRPr="00CB41DA" w:rsidDel="00A47119">
                <w:rPr>
                  <w:rFonts w:eastAsia="Times New Roman" w:cs="Calibri"/>
                  <w:color w:val="000000"/>
                  <w:sz w:val="20"/>
                  <w:szCs w:val="20"/>
                </w:rPr>
                <w:delText>58412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B21B182" w14:textId="1A8E6E39" w:rsidR="00CB41DA" w:rsidRPr="00CB41DA" w:rsidDel="00A47119" w:rsidRDefault="00CB41DA" w:rsidP="00CB41DA">
            <w:pPr>
              <w:spacing w:after="0" w:line="240" w:lineRule="auto"/>
              <w:jc w:val="center"/>
              <w:rPr>
                <w:del w:id="114" w:author="Tricia Van Laar" w:date="2024-07-15T19:46:00Z"/>
                <w:rFonts w:eastAsia="Times New Roman" w:cs="Calibri"/>
                <w:color w:val="000000"/>
                <w:sz w:val="20"/>
                <w:szCs w:val="20"/>
              </w:rPr>
            </w:pPr>
            <w:del w:id="115" w:author="Tricia Van Laar" w:date="2024-07-15T19:46:00Z">
              <w:r w:rsidRPr="00CB41DA" w:rsidDel="00A47119">
                <w:rPr>
                  <w:rFonts w:eastAsia="Times New Roman" w:cs="Calibri"/>
                  <w:color w:val="000000"/>
                  <w:sz w:val="20"/>
                  <w:szCs w:val="20"/>
                </w:rPr>
                <w:delText>53359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66A399AC" w14:textId="2D237413" w:rsidR="00CB41DA" w:rsidRPr="00CB41DA" w:rsidDel="00A47119" w:rsidRDefault="00CB41DA" w:rsidP="00CB41DA">
            <w:pPr>
              <w:spacing w:after="0" w:line="240" w:lineRule="auto"/>
              <w:jc w:val="center"/>
              <w:rPr>
                <w:del w:id="116" w:author="Tricia Van Laar" w:date="2024-07-15T19:46:00Z"/>
                <w:rFonts w:eastAsia="Times New Roman" w:cs="Calibri"/>
                <w:color w:val="000000"/>
                <w:sz w:val="20"/>
                <w:szCs w:val="20"/>
              </w:rPr>
            </w:pPr>
            <w:del w:id="117" w:author="Tricia Van Laar" w:date="2024-07-15T19:46:00Z">
              <w:r w:rsidRPr="00CB41DA" w:rsidDel="00A47119">
                <w:rPr>
                  <w:rFonts w:eastAsia="Times New Roman" w:cs="Calibri"/>
                  <w:color w:val="000000"/>
                  <w:sz w:val="20"/>
                  <w:szCs w:val="20"/>
                </w:rPr>
                <w:delText>52344</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2D4B4655" w14:textId="6AA9AC63" w:rsidR="00CB41DA" w:rsidRPr="00CB41DA" w:rsidDel="00A47119" w:rsidRDefault="00CB41DA" w:rsidP="00CB41DA">
            <w:pPr>
              <w:spacing w:after="0" w:line="240" w:lineRule="auto"/>
              <w:jc w:val="center"/>
              <w:rPr>
                <w:del w:id="118" w:author="Tricia Van Laar" w:date="2024-07-15T19:46:00Z"/>
                <w:rFonts w:eastAsia="Times New Roman" w:cs="Calibri"/>
                <w:color w:val="000000"/>
                <w:sz w:val="20"/>
                <w:szCs w:val="20"/>
              </w:rPr>
            </w:pPr>
            <w:del w:id="119" w:author="Tricia Van Laar" w:date="2024-07-15T19:46:00Z">
              <w:r w:rsidRPr="00CB41DA" w:rsidDel="00A47119">
                <w:rPr>
                  <w:rFonts w:eastAsia="Times New Roman" w:cs="Calibri"/>
                  <w:color w:val="000000"/>
                  <w:sz w:val="20"/>
                  <w:szCs w:val="20"/>
                </w:rPr>
                <w:delText>52381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BD60578" w14:textId="6B116558" w:rsidR="00CB41DA" w:rsidRPr="00CB41DA" w:rsidDel="00A47119" w:rsidRDefault="00CB41DA" w:rsidP="00CB41DA">
            <w:pPr>
              <w:spacing w:after="0" w:line="240" w:lineRule="auto"/>
              <w:jc w:val="center"/>
              <w:rPr>
                <w:del w:id="120" w:author="Tricia Van Laar" w:date="2024-07-15T19:46:00Z"/>
                <w:rFonts w:eastAsia="Times New Roman" w:cs="Calibri"/>
                <w:color w:val="000000"/>
                <w:sz w:val="20"/>
                <w:szCs w:val="20"/>
              </w:rPr>
            </w:pPr>
            <w:del w:id="121" w:author="Tricia Van Laar" w:date="2024-07-15T19:46:00Z">
              <w:r w:rsidRPr="00CB41DA" w:rsidDel="00A47119">
                <w:rPr>
                  <w:rFonts w:eastAsia="Times New Roman" w:cs="Calibri"/>
                  <w:color w:val="000000"/>
                  <w:sz w:val="20"/>
                  <w:szCs w:val="20"/>
                </w:rPr>
                <w:delText>50307</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1C9C973A" w14:textId="19C228CE" w:rsidR="00CB41DA" w:rsidRPr="00CB41DA" w:rsidDel="00A47119" w:rsidRDefault="00CB41DA" w:rsidP="00CB41DA">
            <w:pPr>
              <w:spacing w:after="0" w:line="240" w:lineRule="auto"/>
              <w:jc w:val="center"/>
              <w:rPr>
                <w:del w:id="122" w:author="Tricia Van Laar" w:date="2024-07-15T19:46:00Z"/>
                <w:rFonts w:eastAsia="Times New Roman" w:cs="Calibri"/>
                <w:color w:val="000000"/>
                <w:sz w:val="20"/>
                <w:szCs w:val="20"/>
              </w:rPr>
            </w:pPr>
            <w:del w:id="123" w:author="Tricia Van Laar" w:date="2024-07-15T19:46:00Z">
              <w:r w:rsidRPr="00CB41DA" w:rsidDel="00A47119">
                <w:rPr>
                  <w:rFonts w:eastAsia="Times New Roman" w:cs="Calibri"/>
                  <w:color w:val="000000"/>
                  <w:sz w:val="20"/>
                  <w:szCs w:val="20"/>
                </w:rPr>
                <w:delText>49818</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3E623C40" w14:textId="1D2BD155" w:rsidR="00CB41DA" w:rsidRPr="00CB41DA" w:rsidDel="00A47119" w:rsidRDefault="00000000" w:rsidP="00CB41DA">
            <w:pPr>
              <w:spacing w:after="0" w:line="240" w:lineRule="auto"/>
              <w:jc w:val="center"/>
              <w:rPr>
                <w:del w:id="124" w:author="Tricia Van Laar" w:date="2024-07-15T19:46:00Z"/>
                <w:rFonts w:eastAsia="Times New Roman" w:cs="Calibri"/>
                <w:color w:val="000000"/>
                <w:sz w:val="20"/>
                <w:szCs w:val="20"/>
              </w:rPr>
            </w:pPr>
            <w:del w:id="125" w:author="Tricia Van Laar" w:date="2024-07-15T19:46:00Z">
              <w:r w:rsidDel="00A47119">
                <w:fldChar w:fldCharType="begin"/>
              </w:r>
              <w:r w:rsidDel="00A47119">
                <w:delInstrText>HYPERLINK "https://www.ncbi.nlm.nih.gov/sra/?term=SRR29202445"</w:delInstrText>
              </w:r>
              <w:r w:rsidDel="00A47119">
                <w:fldChar w:fldCharType="separate"/>
              </w:r>
              <w:r w:rsidR="00CB41DA" w:rsidRPr="00CB41DA" w:rsidDel="00A47119">
                <w:rPr>
                  <w:rStyle w:val="Hyperlink"/>
                  <w:rFonts w:eastAsia="Times New Roman" w:cs="Calibri"/>
                  <w:sz w:val="20"/>
                  <w:szCs w:val="20"/>
                </w:rPr>
                <w:delText>SRR29202445</w:delText>
              </w:r>
              <w:r w:rsidDel="00A47119">
                <w:rPr>
                  <w:rStyle w:val="Hyperlink"/>
                  <w:rFonts w:eastAsia="Times New Roman" w:cs="Calibri"/>
                  <w:sz w:val="20"/>
                  <w:szCs w:val="20"/>
                </w:rPr>
                <w:fldChar w:fldCharType="end"/>
              </w:r>
            </w:del>
          </w:p>
        </w:tc>
      </w:tr>
      <w:tr w:rsidR="00CB41DA" w:rsidRPr="00CB41DA" w:rsidDel="00A47119" w14:paraId="7048EA80" w14:textId="782D4C32" w:rsidTr="00CB41DA">
        <w:trPr>
          <w:trHeight w:val="320"/>
          <w:del w:id="126"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0B3C9A9C" w14:textId="4AAA76D8" w:rsidR="00CB41DA" w:rsidRPr="00CB41DA" w:rsidDel="00A47119" w:rsidRDefault="00CB41DA" w:rsidP="00CB41DA">
            <w:pPr>
              <w:spacing w:after="0" w:line="240" w:lineRule="auto"/>
              <w:jc w:val="center"/>
              <w:rPr>
                <w:del w:id="127" w:author="Tricia Van Laar" w:date="2024-07-15T19:46:00Z"/>
                <w:rFonts w:eastAsia="Times New Roman" w:cs="Calibri"/>
                <w:color w:val="000000"/>
                <w:sz w:val="20"/>
                <w:szCs w:val="20"/>
              </w:rPr>
            </w:pPr>
            <w:del w:id="128" w:author="Tricia Van Laar" w:date="2024-07-15T19:46:00Z">
              <w:r w:rsidRPr="00CB41DA" w:rsidDel="00A47119">
                <w:rPr>
                  <w:rFonts w:cs="Calibri"/>
                  <w:color w:val="000000"/>
                  <w:sz w:val="20"/>
                  <w:szCs w:val="20"/>
                </w:rPr>
                <w:delText>CHSP07</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F04106A" w14:textId="323278BD" w:rsidR="00CB41DA" w:rsidRPr="00CB41DA" w:rsidDel="00A47119" w:rsidRDefault="00CB41DA" w:rsidP="00CB41DA">
            <w:pPr>
              <w:spacing w:after="0" w:line="240" w:lineRule="auto"/>
              <w:jc w:val="center"/>
              <w:rPr>
                <w:del w:id="129" w:author="Tricia Van Laar" w:date="2024-07-15T19:46:00Z"/>
                <w:rFonts w:eastAsia="Times New Roman" w:cs="Calibri"/>
                <w:color w:val="000000"/>
                <w:sz w:val="20"/>
                <w:szCs w:val="20"/>
              </w:rPr>
            </w:pPr>
            <w:del w:id="130" w:author="Tricia Van Laar" w:date="2024-07-15T19:46:00Z">
              <w:r w:rsidRPr="00CB41DA" w:rsidDel="00A47119">
                <w:rPr>
                  <w:rFonts w:eastAsia="Times New Roman" w:cs="Calibri"/>
                  <w:color w:val="000000"/>
                  <w:sz w:val="20"/>
                  <w:szCs w:val="20"/>
                </w:rPr>
                <w:delText>372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9F67FC2" w14:textId="4579E65A" w:rsidR="00CB41DA" w:rsidRPr="00CB41DA" w:rsidDel="00A47119" w:rsidRDefault="00CB41DA" w:rsidP="00CB41DA">
            <w:pPr>
              <w:spacing w:after="0" w:line="240" w:lineRule="auto"/>
              <w:jc w:val="center"/>
              <w:rPr>
                <w:del w:id="131" w:author="Tricia Van Laar" w:date="2024-07-15T19:46:00Z"/>
                <w:rFonts w:eastAsia="Times New Roman" w:cs="Calibri"/>
                <w:color w:val="000000"/>
                <w:sz w:val="20"/>
                <w:szCs w:val="20"/>
              </w:rPr>
            </w:pPr>
            <w:del w:id="132"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09019BC" w14:textId="0011836E" w:rsidR="00CB41DA" w:rsidRPr="00CB41DA" w:rsidDel="00A47119" w:rsidRDefault="00CB41DA" w:rsidP="00CB41DA">
            <w:pPr>
              <w:spacing w:after="0" w:line="240" w:lineRule="auto"/>
              <w:jc w:val="center"/>
              <w:rPr>
                <w:del w:id="133" w:author="Tricia Van Laar" w:date="2024-07-15T19:46:00Z"/>
                <w:rFonts w:eastAsia="Times New Roman" w:cs="Calibri"/>
                <w:color w:val="000000"/>
                <w:sz w:val="20"/>
                <w:szCs w:val="20"/>
              </w:rPr>
            </w:pPr>
            <w:del w:id="134" w:author="Tricia Van Laar" w:date="2024-07-15T19:46:00Z">
              <w:r w:rsidRPr="00CB41DA" w:rsidDel="00A47119">
                <w:rPr>
                  <w:rFonts w:eastAsia="Times New Roman" w:cs="Calibri"/>
                  <w:color w:val="000000"/>
                  <w:sz w:val="20"/>
                  <w:szCs w:val="20"/>
                </w:rPr>
                <w:delText>45801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337F620" w14:textId="039877D0" w:rsidR="00CB41DA" w:rsidRPr="00CB41DA" w:rsidDel="00A47119" w:rsidRDefault="00CB41DA" w:rsidP="00CB41DA">
            <w:pPr>
              <w:spacing w:after="0" w:line="240" w:lineRule="auto"/>
              <w:jc w:val="center"/>
              <w:rPr>
                <w:del w:id="135" w:author="Tricia Van Laar" w:date="2024-07-15T19:46:00Z"/>
                <w:rFonts w:eastAsia="Times New Roman" w:cs="Calibri"/>
                <w:color w:val="000000"/>
                <w:sz w:val="20"/>
                <w:szCs w:val="20"/>
              </w:rPr>
            </w:pPr>
            <w:del w:id="136" w:author="Tricia Van Laar" w:date="2024-07-15T19:46:00Z">
              <w:r w:rsidRPr="00CB41DA" w:rsidDel="00A47119">
                <w:rPr>
                  <w:rFonts w:eastAsia="Times New Roman" w:cs="Calibri"/>
                  <w:color w:val="000000"/>
                  <w:sz w:val="20"/>
                  <w:szCs w:val="20"/>
                </w:rPr>
                <w:delText>42088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14E9DF47" w14:textId="2652DE35" w:rsidR="00CB41DA" w:rsidRPr="00CB41DA" w:rsidDel="00A47119" w:rsidRDefault="00CB41DA" w:rsidP="00CB41DA">
            <w:pPr>
              <w:spacing w:after="0" w:line="240" w:lineRule="auto"/>
              <w:jc w:val="center"/>
              <w:rPr>
                <w:del w:id="137" w:author="Tricia Van Laar" w:date="2024-07-15T19:46:00Z"/>
                <w:rFonts w:eastAsia="Times New Roman" w:cs="Calibri"/>
                <w:color w:val="000000"/>
                <w:sz w:val="20"/>
                <w:szCs w:val="20"/>
              </w:rPr>
            </w:pPr>
            <w:del w:id="138" w:author="Tricia Van Laar" w:date="2024-07-15T19:46:00Z">
              <w:r w:rsidRPr="00CB41DA" w:rsidDel="00A47119">
                <w:rPr>
                  <w:rFonts w:eastAsia="Times New Roman" w:cs="Calibri"/>
                  <w:color w:val="000000"/>
                  <w:sz w:val="20"/>
                  <w:szCs w:val="20"/>
                </w:rPr>
                <w:delText>41404</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6B275C5E" w14:textId="6ADF639E" w:rsidR="00CB41DA" w:rsidRPr="00CB41DA" w:rsidDel="00A47119" w:rsidRDefault="00CB41DA" w:rsidP="00CB41DA">
            <w:pPr>
              <w:spacing w:after="0" w:line="240" w:lineRule="auto"/>
              <w:jc w:val="center"/>
              <w:rPr>
                <w:del w:id="139" w:author="Tricia Van Laar" w:date="2024-07-15T19:46:00Z"/>
                <w:rFonts w:eastAsia="Times New Roman" w:cs="Calibri"/>
                <w:color w:val="000000"/>
                <w:sz w:val="20"/>
                <w:szCs w:val="20"/>
              </w:rPr>
            </w:pPr>
            <w:del w:id="140" w:author="Tricia Van Laar" w:date="2024-07-15T19:46:00Z">
              <w:r w:rsidRPr="00CB41DA" w:rsidDel="00A47119">
                <w:rPr>
                  <w:rFonts w:eastAsia="Times New Roman" w:cs="Calibri"/>
                  <w:color w:val="000000"/>
                  <w:sz w:val="20"/>
                  <w:szCs w:val="20"/>
                </w:rPr>
                <w:delText>41524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00F6E1E" w14:textId="1A0E0BCD" w:rsidR="00CB41DA" w:rsidRPr="00CB41DA" w:rsidDel="00A47119" w:rsidRDefault="00CB41DA" w:rsidP="00CB41DA">
            <w:pPr>
              <w:spacing w:after="0" w:line="240" w:lineRule="auto"/>
              <w:jc w:val="center"/>
              <w:rPr>
                <w:del w:id="141" w:author="Tricia Van Laar" w:date="2024-07-15T19:46:00Z"/>
                <w:rFonts w:eastAsia="Times New Roman" w:cs="Calibri"/>
                <w:color w:val="000000"/>
                <w:sz w:val="20"/>
                <w:szCs w:val="20"/>
              </w:rPr>
            </w:pPr>
            <w:del w:id="142" w:author="Tricia Van Laar" w:date="2024-07-15T19:46:00Z">
              <w:r w:rsidRPr="00CB41DA" w:rsidDel="00A47119">
                <w:rPr>
                  <w:rFonts w:eastAsia="Times New Roman" w:cs="Calibri"/>
                  <w:color w:val="000000"/>
                  <w:sz w:val="20"/>
                  <w:szCs w:val="20"/>
                </w:rPr>
                <w:delText>40076</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4B006B5C" w14:textId="7532501C" w:rsidR="00CB41DA" w:rsidRPr="00CB41DA" w:rsidDel="00A47119" w:rsidRDefault="00CB41DA" w:rsidP="00CB41DA">
            <w:pPr>
              <w:spacing w:after="0" w:line="240" w:lineRule="auto"/>
              <w:jc w:val="center"/>
              <w:rPr>
                <w:del w:id="143" w:author="Tricia Van Laar" w:date="2024-07-15T19:46:00Z"/>
                <w:rFonts w:eastAsia="Times New Roman" w:cs="Calibri"/>
                <w:color w:val="000000"/>
                <w:sz w:val="20"/>
                <w:szCs w:val="20"/>
              </w:rPr>
            </w:pPr>
            <w:del w:id="144" w:author="Tricia Van Laar" w:date="2024-07-15T19:46:00Z">
              <w:r w:rsidRPr="00CB41DA" w:rsidDel="00A47119">
                <w:rPr>
                  <w:rFonts w:eastAsia="Times New Roman" w:cs="Calibri"/>
                  <w:color w:val="000000"/>
                  <w:sz w:val="20"/>
                  <w:szCs w:val="20"/>
                </w:rPr>
                <w:delText>39548</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6A2388ED" w14:textId="13211B9F" w:rsidR="00CB41DA" w:rsidRPr="00CB41DA" w:rsidDel="00A47119" w:rsidRDefault="00000000" w:rsidP="00CB41DA">
            <w:pPr>
              <w:spacing w:after="0" w:line="240" w:lineRule="auto"/>
              <w:jc w:val="center"/>
              <w:rPr>
                <w:del w:id="145" w:author="Tricia Van Laar" w:date="2024-07-15T19:46:00Z"/>
                <w:rFonts w:eastAsia="Times New Roman" w:cs="Calibri"/>
                <w:color w:val="000000"/>
                <w:sz w:val="20"/>
                <w:szCs w:val="20"/>
              </w:rPr>
            </w:pPr>
            <w:del w:id="146" w:author="Tricia Van Laar" w:date="2024-07-15T19:46:00Z">
              <w:r w:rsidDel="00A47119">
                <w:fldChar w:fldCharType="begin"/>
              </w:r>
              <w:r w:rsidDel="00A47119">
                <w:delInstrText>HYPERLINK "https://www.ncbi.nlm.nih.gov/sra/?term=SRR29202446"</w:delInstrText>
              </w:r>
              <w:r w:rsidDel="00A47119">
                <w:fldChar w:fldCharType="separate"/>
              </w:r>
              <w:r w:rsidR="00CB41DA" w:rsidRPr="00CB41DA" w:rsidDel="00A47119">
                <w:rPr>
                  <w:rStyle w:val="Hyperlink"/>
                  <w:rFonts w:eastAsia="Times New Roman" w:cs="Calibri"/>
                  <w:sz w:val="20"/>
                  <w:szCs w:val="20"/>
                </w:rPr>
                <w:delText>SRR29202446</w:delText>
              </w:r>
              <w:r w:rsidDel="00A47119">
                <w:rPr>
                  <w:rStyle w:val="Hyperlink"/>
                  <w:rFonts w:eastAsia="Times New Roman" w:cs="Calibri"/>
                  <w:sz w:val="20"/>
                  <w:szCs w:val="20"/>
                </w:rPr>
                <w:fldChar w:fldCharType="end"/>
              </w:r>
            </w:del>
          </w:p>
        </w:tc>
      </w:tr>
      <w:tr w:rsidR="00CB41DA" w:rsidRPr="00CB41DA" w:rsidDel="00A47119" w14:paraId="5F00BA29" w14:textId="76BC6235" w:rsidTr="00CB41DA">
        <w:trPr>
          <w:trHeight w:val="320"/>
          <w:del w:id="147"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38591AC0" w14:textId="79BFDE6B" w:rsidR="00CB41DA" w:rsidRPr="00CB41DA" w:rsidDel="00A47119" w:rsidRDefault="00CB41DA" w:rsidP="00CB41DA">
            <w:pPr>
              <w:spacing w:after="0" w:line="240" w:lineRule="auto"/>
              <w:jc w:val="center"/>
              <w:rPr>
                <w:del w:id="148" w:author="Tricia Van Laar" w:date="2024-07-15T19:46:00Z"/>
                <w:rFonts w:eastAsia="Times New Roman" w:cs="Calibri"/>
                <w:color w:val="000000"/>
                <w:sz w:val="20"/>
                <w:szCs w:val="20"/>
              </w:rPr>
            </w:pPr>
            <w:del w:id="149" w:author="Tricia Van Laar" w:date="2024-07-15T19:46:00Z">
              <w:r w:rsidRPr="00CB41DA" w:rsidDel="00A47119">
                <w:rPr>
                  <w:rFonts w:cs="Calibri"/>
                  <w:color w:val="000000"/>
                  <w:sz w:val="20"/>
                  <w:szCs w:val="20"/>
                </w:rPr>
                <w:delText>CHSP08</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D6400F4" w14:textId="20FC6600" w:rsidR="00CB41DA" w:rsidRPr="00CB41DA" w:rsidDel="00A47119" w:rsidRDefault="00CB41DA" w:rsidP="00CB41DA">
            <w:pPr>
              <w:spacing w:after="0" w:line="240" w:lineRule="auto"/>
              <w:jc w:val="center"/>
              <w:rPr>
                <w:del w:id="150" w:author="Tricia Van Laar" w:date="2024-07-15T19:46:00Z"/>
                <w:rFonts w:eastAsia="Times New Roman" w:cs="Calibri"/>
                <w:color w:val="000000"/>
                <w:sz w:val="20"/>
                <w:szCs w:val="20"/>
              </w:rPr>
            </w:pPr>
            <w:del w:id="151" w:author="Tricia Van Laar" w:date="2024-07-15T19:46:00Z">
              <w:r w:rsidRPr="00CB41DA" w:rsidDel="00A47119">
                <w:rPr>
                  <w:rFonts w:eastAsia="Times New Roman" w:cs="Calibri"/>
                  <w:color w:val="000000"/>
                  <w:sz w:val="20"/>
                  <w:szCs w:val="20"/>
                </w:rPr>
                <w:delText>20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0857C3E" w14:textId="2CB9299A" w:rsidR="00CB41DA" w:rsidRPr="00CB41DA" w:rsidDel="00A47119" w:rsidRDefault="00CB41DA" w:rsidP="00CB41DA">
            <w:pPr>
              <w:spacing w:after="0" w:line="240" w:lineRule="auto"/>
              <w:jc w:val="center"/>
              <w:rPr>
                <w:del w:id="152" w:author="Tricia Van Laar" w:date="2024-07-15T19:46:00Z"/>
                <w:rFonts w:eastAsia="Times New Roman" w:cs="Calibri"/>
                <w:color w:val="000000"/>
                <w:sz w:val="20"/>
                <w:szCs w:val="20"/>
              </w:rPr>
            </w:pPr>
            <w:del w:id="153"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BFC03B4" w14:textId="2FED4A28" w:rsidR="00CB41DA" w:rsidRPr="00CB41DA" w:rsidDel="00A47119" w:rsidRDefault="00CB41DA" w:rsidP="00CB41DA">
            <w:pPr>
              <w:spacing w:after="0" w:line="240" w:lineRule="auto"/>
              <w:jc w:val="center"/>
              <w:rPr>
                <w:del w:id="154" w:author="Tricia Van Laar" w:date="2024-07-15T19:46:00Z"/>
                <w:rFonts w:eastAsia="Times New Roman" w:cs="Calibri"/>
                <w:color w:val="000000"/>
                <w:sz w:val="20"/>
                <w:szCs w:val="20"/>
              </w:rPr>
            </w:pPr>
            <w:del w:id="155" w:author="Tricia Van Laar" w:date="2024-07-15T19:46:00Z">
              <w:r w:rsidRPr="00CB41DA" w:rsidDel="00A47119">
                <w:rPr>
                  <w:rFonts w:eastAsia="Times New Roman" w:cs="Calibri"/>
                  <w:color w:val="000000"/>
                  <w:sz w:val="20"/>
                  <w:szCs w:val="20"/>
                </w:rPr>
                <w:delText>54567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E26FE89" w14:textId="4093671C" w:rsidR="00CB41DA" w:rsidRPr="00CB41DA" w:rsidDel="00A47119" w:rsidRDefault="00CB41DA" w:rsidP="00CB41DA">
            <w:pPr>
              <w:spacing w:after="0" w:line="240" w:lineRule="auto"/>
              <w:jc w:val="center"/>
              <w:rPr>
                <w:del w:id="156" w:author="Tricia Van Laar" w:date="2024-07-15T19:46:00Z"/>
                <w:rFonts w:eastAsia="Times New Roman" w:cs="Calibri"/>
                <w:color w:val="000000"/>
                <w:sz w:val="20"/>
                <w:szCs w:val="20"/>
              </w:rPr>
            </w:pPr>
            <w:del w:id="157" w:author="Tricia Van Laar" w:date="2024-07-15T19:46:00Z">
              <w:r w:rsidRPr="00CB41DA" w:rsidDel="00A47119">
                <w:rPr>
                  <w:rFonts w:eastAsia="Times New Roman" w:cs="Calibri"/>
                  <w:color w:val="000000"/>
                  <w:sz w:val="20"/>
                  <w:szCs w:val="20"/>
                </w:rPr>
                <w:delText>45840</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78FFA80E" w14:textId="59A7CA6C" w:rsidR="00CB41DA" w:rsidRPr="00CB41DA" w:rsidDel="00A47119" w:rsidRDefault="00CB41DA" w:rsidP="00CB41DA">
            <w:pPr>
              <w:spacing w:after="0" w:line="240" w:lineRule="auto"/>
              <w:jc w:val="center"/>
              <w:rPr>
                <w:del w:id="158" w:author="Tricia Van Laar" w:date="2024-07-15T19:46:00Z"/>
                <w:rFonts w:eastAsia="Times New Roman" w:cs="Calibri"/>
                <w:color w:val="000000"/>
                <w:sz w:val="20"/>
                <w:szCs w:val="20"/>
              </w:rPr>
            </w:pPr>
            <w:del w:id="159" w:author="Tricia Van Laar" w:date="2024-07-15T19:46:00Z">
              <w:r w:rsidRPr="00CB41DA" w:rsidDel="00A47119">
                <w:rPr>
                  <w:rFonts w:eastAsia="Times New Roman" w:cs="Calibri"/>
                  <w:color w:val="000000"/>
                  <w:sz w:val="20"/>
                  <w:szCs w:val="20"/>
                </w:rPr>
                <w:delText>44686</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2DF1C92" w14:textId="405877FC" w:rsidR="00CB41DA" w:rsidRPr="00CB41DA" w:rsidDel="00A47119" w:rsidRDefault="00CB41DA" w:rsidP="00CB41DA">
            <w:pPr>
              <w:spacing w:after="0" w:line="240" w:lineRule="auto"/>
              <w:jc w:val="center"/>
              <w:rPr>
                <w:del w:id="160" w:author="Tricia Van Laar" w:date="2024-07-15T19:46:00Z"/>
                <w:rFonts w:eastAsia="Times New Roman" w:cs="Calibri"/>
                <w:color w:val="000000"/>
                <w:sz w:val="20"/>
                <w:szCs w:val="20"/>
              </w:rPr>
            </w:pPr>
            <w:del w:id="161" w:author="Tricia Van Laar" w:date="2024-07-15T19:46:00Z">
              <w:r w:rsidRPr="00CB41DA" w:rsidDel="00A47119">
                <w:rPr>
                  <w:rFonts w:eastAsia="Times New Roman" w:cs="Calibri"/>
                  <w:color w:val="000000"/>
                  <w:sz w:val="20"/>
                  <w:szCs w:val="20"/>
                </w:rPr>
                <w:delText>44668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457CDB4" w14:textId="204AC68D" w:rsidR="00CB41DA" w:rsidRPr="00CB41DA" w:rsidDel="00A47119" w:rsidRDefault="00CB41DA" w:rsidP="00CB41DA">
            <w:pPr>
              <w:spacing w:after="0" w:line="240" w:lineRule="auto"/>
              <w:jc w:val="center"/>
              <w:rPr>
                <w:del w:id="162" w:author="Tricia Van Laar" w:date="2024-07-15T19:46:00Z"/>
                <w:rFonts w:eastAsia="Times New Roman" w:cs="Calibri"/>
                <w:color w:val="000000"/>
                <w:sz w:val="20"/>
                <w:szCs w:val="20"/>
              </w:rPr>
            </w:pPr>
            <w:del w:id="163" w:author="Tricia Van Laar" w:date="2024-07-15T19:46:00Z">
              <w:r w:rsidRPr="00CB41DA" w:rsidDel="00A47119">
                <w:rPr>
                  <w:rFonts w:eastAsia="Times New Roman" w:cs="Calibri"/>
                  <w:color w:val="000000"/>
                  <w:sz w:val="20"/>
                  <w:szCs w:val="20"/>
                </w:rPr>
                <w:delText>40451</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777B42DD" w14:textId="45A794DF" w:rsidR="00CB41DA" w:rsidRPr="00CB41DA" w:rsidDel="00A47119" w:rsidRDefault="00CB41DA" w:rsidP="00CB41DA">
            <w:pPr>
              <w:spacing w:after="0" w:line="240" w:lineRule="auto"/>
              <w:jc w:val="center"/>
              <w:rPr>
                <w:del w:id="164" w:author="Tricia Van Laar" w:date="2024-07-15T19:46:00Z"/>
                <w:rFonts w:eastAsia="Times New Roman" w:cs="Calibri"/>
                <w:color w:val="000000"/>
                <w:sz w:val="20"/>
                <w:szCs w:val="20"/>
              </w:rPr>
            </w:pPr>
            <w:del w:id="165" w:author="Tricia Van Laar" w:date="2024-07-15T19:46:00Z">
              <w:r w:rsidRPr="00CB41DA" w:rsidDel="00A47119">
                <w:rPr>
                  <w:rFonts w:eastAsia="Times New Roman" w:cs="Calibri"/>
                  <w:color w:val="000000"/>
                  <w:sz w:val="20"/>
                  <w:szCs w:val="20"/>
                </w:rPr>
                <w:delText>39019</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4EC10C46" w14:textId="10AA77A3" w:rsidR="00CB41DA" w:rsidRPr="00CB41DA" w:rsidDel="00A47119" w:rsidRDefault="00000000" w:rsidP="00CB41DA">
            <w:pPr>
              <w:spacing w:after="0" w:line="240" w:lineRule="auto"/>
              <w:jc w:val="center"/>
              <w:rPr>
                <w:del w:id="166" w:author="Tricia Van Laar" w:date="2024-07-15T19:46:00Z"/>
                <w:rFonts w:eastAsia="Times New Roman" w:cs="Calibri"/>
                <w:color w:val="000000"/>
                <w:sz w:val="20"/>
                <w:szCs w:val="20"/>
              </w:rPr>
            </w:pPr>
            <w:del w:id="167" w:author="Tricia Van Laar" w:date="2024-07-15T19:46:00Z">
              <w:r w:rsidDel="00A47119">
                <w:fldChar w:fldCharType="begin"/>
              </w:r>
              <w:r w:rsidDel="00A47119">
                <w:delInstrText>HYPERLINK "https://www.ncbi.nlm.nih.gov/sra/?term=SRR29202437"</w:delInstrText>
              </w:r>
              <w:r w:rsidDel="00A47119">
                <w:fldChar w:fldCharType="separate"/>
              </w:r>
              <w:r w:rsidR="00CB41DA" w:rsidRPr="00CB41DA" w:rsidDel="00A47119">
                <w:rPr>
                  <w:rStyle w:val="Hyperlink"/>
                  <w:rFonts w:eastAsia="Times New Roman" w:cs="Calibri"/>
                  <w:sz w:val="20"/>
                  <w:szCs w:val="20"/>
                </w:rPr>
                <w:delText>SRR29202437</w:delText>
              </w:r>
              <w:r w:rsidDel="00A47119">
                <w:rPr>
                  <w:rStyle w:val="Hyperlink"/>
                  <w:rFonts w:eastAsia="Times New Roman" w:cs="Calibri"/>
                  <w:sz w:val="20"/>
                  <w:szCs w:val="20"/>
                </w:rPr>
                <w:fldChar w:fldCharType="end"/>
              </w:r>
            </w:del>
          </w:p>
        </w:tc>
      </w:tr>
      <w:tr w:rsidR="00CB41DA" w:rsidRPr="00CB41DA" w:rsidDel="00A47119" w14:paraId="4048C483" w14:textId="75D1CA24" w:rsidTr="00CB41DA">
        <w:trPr>
          <w:trHeight w:val="320"/>
          <w:del w:id="168"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39F2A3D7" w14:textId="77673468" w:rsidR="00CB41DA" w:rsidRPr="00CB41DA" w:rsidDel="00A47119" w:rsidRDefault="00CB41DA" w:rsidP="00CB41DA">
            <w:pPr>
              <w:spacing w:after="0" w:line="240" w:lineRule="auto"/>
              <w:jc w:val="center"/>
              <w:rPr>
                <w:del w:id="169" w:author="Tricia Van Laar" w:date="2024-07-15T19:46:00Z"/>
                <w:rFonts w:eastAsia="Times New Roman" w:cs="Calibri"/>
                <w:color w:val="000000"/>
                <w:sz w:val="20"/>
                <w:szCs w:val="20"/>
              </w:rPr>
            </w:pPr>
            <w:del w:id="170" w:author="Tricia Van Laar" w:date="2024-07-15T19:46:00Z">
              <w:r w:rsidRPr="00CB41DA" w:rsidDel="00A47119">
                <w:rPr>
                  <w:rFonts w:cs="Calibri"/>
                  <w:color w:val="000000"/>
                  <w:sz w:val="20"/>
                  <w:szCs w:val="20"/>
                </w:rPr>
                <w:delText>CHSP09</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C844CFE" w14:textId="6E8EFC31" w:rsidR="00CB41DA" w:rsidRPr="00CB41DA" w:rsidDel="00A47119" w:rsidRDefault="00CB41DA" w:rsidP="00CB41DA">
            <w:pPr>
              <w:spacing w:after="0" w:line="240" w:lineRule="auto"/>
              <w:jc w:val="center"/>
              <w:rPr>
                <w:del w:id="171" w:author="Tricia Van Laar" w:date="2024-07-15T19:46:00Z"/>
                <w:rFonts w:eastAsia="Times New Roman" w:cs="Calibri"/>
                <w:color w:val="000000"/>
                <w:sz w:val="20"/>
                <w:szCs w:val="20"/>
              </w:rPr>
            </w:pPr>
            <w:del w:id="172" w:author="Tricia Van Laar" w:date="2024-07-15T19:46:00Z">
              <w:r w:rsidRPr="00CB41DA" w:rsidDel="00A47119">
                <w:rPr>
                  <w:rFonts w:eastAsia="Times New Roman" w:cs="Calibri"/>
                  <w:color w:val="000000"/>
                  <w:sz w:val="20"/>
                  <w:szCs w:val="20"/>
                </w:rPr>
                <w:delText>184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A8A769A" w14:textId="585AF156" w:rsidR="00CB41DA" w:rsidRPr="00CB41DA" w:rsidDel="00A47119" w:rsidRDefault="00CB41DA" w:rsidP="00CB41DA">
            <w:pPr>
              <w:spacing w:after="0" w:line="240" w:lineRule="auto"/>
              <w:jc w:val="center"/>
              <w:rPr>
                <w:del w:id="173" w:author="Tricia Van Laar" w:date="2024-07-15T19:46:00Z"/>
                <w:rFonts w:eastAsia="Times New Roman" w:cs="Calibri"/>
                <w:color w:val="000000"/>
                <w:sz w:val="20"/>
                <w:szCs w:val="20"/>
              </w:rPr>
            </w:pPr>
            <w:del w:id="174"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CF4D2FA" w14:textId="1A107F2E" w:rsidR="00CB41DA" w:rsidRPr="00CB41DA" w:rsidDel="00A47119" w:rsidRDefault="00CB41DA" w:rsidP="00CB41DA">
            <w:pPr>
              <w:spacing w:after="0" w:line="240" w:lineRule="auto"/>
              <w:jc w:val="center"/>
              <w:rPr>
                <w:del w:id="175" w:author="Tricia Van Laar" w:date="2024-07-15T19:46:00Z"/>
                <w:rFonts w:eastAsia="Times New Roman" w:cs="Calibri"/>
                <w:color w:val="000000"/>
                <w:sz w:val="20"/>
                <w:szCs w:val="20"/>
              </w:rPr>
            </w:pPr>
            <w:del w:id="176" w:author="Tricia Van Laar" w:date="2024-07-15T19:46:00Z">
              <w:r w:rsidRPr="00CB41DA" w:rsidDel="00A47119">
                <w:rPr>
                  <w:rFonts w:eastAsia="Times New Roman" w:cs="Calibri"/>
                  <w:color w:val="000000"/>
                  <w:sz w:val="20"/>
                  <w:szCs w:val="20"/>
                </w:rPr>
                <w:delText>55020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74EA347" w14:textId="41225EF8" w:rsidR="00CB41DA" w:rsidRPr="00CB41DA" w:rsidDel="00A47119" w:rsidRDefault="00CB41DA" w:rsidP="00CB41DA">
            <w:pPr>
              <w:spacing w:after="0" w:line="240" w:lineRule="auto"/>
              <w:jc w:val="center"/>
              <w:rPr>
                <w:del w:id="177" w:author="Tricia Van Laar" w:date="2024-07-15T19:46:00Z"/>
                <w:rFonts w:eastAsia="Times New Roman" w:cs="Calibri"/>
                <w:color w:val="000000"/>
                <w:sz w:val="20"/>
                <w:szCs w:val="20"/>
              </w:rPr>
            </w:pPr>
            <w:del w:id="178" w:author="Tricia Van Laar" w:date="2024-07-15T19:46:00Z">
              <w:r w:rsidRPr="00CB41DA" w:rsidDel="00A47119">
                <w:rPr>
                  <w:rFonts w:eastAsia="Times New Roman" w:cs="Calibri"/>
                  <w:color w:val="000000"/>
                  <w:sz w:val="20"/>
                  <w:szCs w:val="20"/>
                </w:rPr>
                <w:delText>48926</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EDAA831" w14:textId="0EB3C18D" w:rsidR="00CB41DA" w:rsidRPr="00CB41DA" w:rsidDel="00A47119" w:rsidRDefault="00CB41DA" w:rsidP="00CB41DA">
            <w:pPr>
              <w:spacing w:after="0" w:line="240" w:lineRule="auto"/>
              <w:jc w:val="center"/>
              <w:rPr>
                <w:del w:id="179" w:author="Tricia Van Laar" w:date="2024-07-15T19:46:00Z"/>
                <w:rFonts w:eastAsia="Times New Roman" w:cs="Calibri"/>
                <w:color w:val="000000"/>
                <w:sz w:val="20"/>
                <w:szCs w:val="20"/>
              </w:rPr>
            </w:pPr>
            <w:del w:id="180" w:author="Tricia Van Laar" w:date="2024-07-15T19:46:00Z">
              <w:r w:rsidRPr="00CB41DA" w:rsidDel="00A47119">
                <w:rPr>
                  <w:rFonts w:eastAsia="Times New Roman" w:cs="Calibri"/>
                  <w:color w:val="000000"/>
                  <w:sz w:val="20"/>
                  <w:szCs w:val="20"/>
                </w:rPr>
                <w:delText>48163</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57351FF" w14:textId="3BCE2E99" w:rsidR="00CB41DA" w:rsidRPr="00CB41DA" w:rsidDel="00A47119" w:rsidRDefault="00CB41DA" w:rsidP="00CB41DA">
            <w:pPr>
              <w:spacing w:after="0" w:line="240" w:lineRule="auto"/>
              <w:jc w:val="center"/>
              <w:rPr>
                <w:del w:id="181" w:author="Tricia Van Laar" w:date="2024-07-15T19:46:00Z"/>
                <w:rFonts w:eastAsia="Times New Roman" w:cs="Calibri"/>
                <w:color w:val="000000"/>
                <w:sz w:val="20"/>
                <w:szCs w:val="20"/>
              </w:rPr>
            </w:pPr>
            <w:del w:id="182" w:author="Tricia Van Laar" w:date="2024-07-15T19:46:00Z">
              <w:r w:rsidRPr="00CB41DA" w:rsidDel="00A47119">
                <w:rPr>
                  <w:rFonts w:eastAsia="Times New Roman" w:cs="Calibri"/>
                  <w:color w:val="000000"/>
                  <w:sz w:val="20"/>
                  <w:szCs w:val="20"/>
                </w:rPr>
                <w:delText>48153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41D5038" w14:textId="421A50F6" w:rsidR="00CB41DA" w:rsidRPr="00CB41DA" w:rsidDel="00A47119" w:rsidRDefault="00CB41DA" w:rsidP="00CB41DA">
            <w:pPr>
              <w:spacing w:after="0" w:line="240" w:lineRule="auto"/>
              <w:jc w:val="center"/>
              <w:rPr>
                <w:del w:id="183" w:author="Tricia Van Laar" w:date="2024-07-15T19:46:00Z"/>
                <w:rFonts w:eastAsia="Times New Roman" w:cs="Calibri"/>
                <w:color w:val="000000"/>
                <w:sz w:val="20"/>
                <w:szCs w:val="20"/>
              </w:rPr>
            </w:pPr>
            <w:del w:id="184" w:author="Tricia Van Laar" w:date="2024-07-15T19:46:00Z">
              <w:r w:rsidRPr="00CB41DA" w:rsidDel="00A47119">
                <w:rPr>
                  <w:rFonts w:eastAsia="Times New Roman" w:cs="Calibri"/>
                  <w:color w:val="000000"/>
                  <w:sz w:val="20"/>
                  <w:szCs w:val="20"/>
                </w:rPr>
                <w:delText>46358</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639B511A" w14:textId="637F7179" w:rsidR="00CB41DA" w:rsidRPr="00CB41DA" w:rsidDel="00A47119" w:rsidRDefault="00CB41DA" w:rsidP="00CB41DA">
            <w:pPr>
              <w:spacing w:after="0" w:line="240" w:lineRule="auto"/>
              <w:jc w:val="center"/>
              <w:rPr>
                <w:del w:id="185" w:author="Tricia Van Laar" w:date="2024-07-15T19:46:00Z"/>
                <w:rFonts w:eastAsia="Times New Roman" w:cs="Calibri"/>
                <w:color w:val="000000"/>
                <w:sz w:val="20"/>
                <w:szCs w:val="20"/>
              </w:rPr>
            </w:pPr>
            <w:del w:id="186" w:author="Tricia Van Laar" w:date="2024-07-15T19:46:00Z">
              <w:r w:rsidRPr="00CB41DA" w:rsidDel="00A47119">
                <w:rPr>
                  <w:rFonts w:eastAsia="Times New Roman" w:cs="Calibri"/>
                  <w:color w:val="000000"/>
                  <w:sz w:val="20"/>
                  <w:szCs w:val="20"/>
                </w:rPr>
                <w:delText>44916</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58834DB4" w14:textId="5D7F4047" w:rsidR="00CB41DA" w:rsidRPr="00CB41DA" w:rsidDel="00A47119" w:rsidRDefault="00000000" w:rsidP="00CB41DA">
            <w:pPr>
              <w:spacing w:after="0" w:line="240" w:lineRule="auto"/>
              <w:jc w:val="center"/>
              <w:rPr>
                <w:del w:id="187" w:author="Tricia Van Laar" w:date="2024-07-15T19:46:00Z"/>
                <w:rFonts w:eastAsia="Times New Roman" w:cs="Calibri"/>
                <w:color w:val="000000"/>
                <w:sz w:val="20"/>
                <w:szCs w:val="20"/>
              </w:rPr>
            </w:pPr>
            <w:del w:id="188" w:author="Tricia Van Laar" w:date="2024-07-15T19:46:00Z">
              <w:r w:rsidDel="00A47119">
                <w:fldChar w:fldCharType="begin"/>
              </w:r>
              <w:r w:rsidDel="00A47119">
                <w:delInstrText>HYPERLINK "https://www.ncbi.nlm.nih.gov/sra/?term=SRR29202440"</w:delInstrText>
              </w:r>
              <w:r w:rsidDel="00A47119">
                <w:fldChar w:fldCharType="separate"/>
              </w:r>
              <w:r w:rsidR="00CB41DA" w:rsidRPr="00CB41DA" w:rsidDel="00A47119">
                <w:rPr>
                  <w:rStyle w:val="Hyperlink"/>
                  <w:rFonts w:eastAsia="Times New Roman" w:cs="Calibri"/>
                  <w:sz w:val="20"/>
                  <w:szCs w:val="20"/>
                </w:rPr>
                <w:delText>SRR29202440</w:delText>
              </w:r>
              <w:r w:rsidDel="00A47119">
                <w:rPr>
                  <w:rStyle w:val="Hyperlink"/>
                  <w:rFonts w:eastAsia="Times New Roman" w:cs="Calibri"/>
                  <w:sz w:val="20"/>
                  <w:szCs w:val="20"/>
                </w:rPr>
                <w:fldChar w:fldCharType="end"/>
              </w:r>
            </w:del>
          </w:p>
        </w:tc>
      </w:tr>
      <w:tr w:rsidR="00CB41DA" w:rsidRPr="00CB41DA" w:rsidDel="00A47119" w14:paraId="3BAADD45" w14:textId="6452FD55" w:rsidTr="00CB41DA">
        <w:trPr>
          <w:trHeight w:val="320"/>
          <w:del w:id="189"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42A7B26D" w14:textId="46501EE2" w:rsidR="00CB41DA" w:rsidRPr="00CB41DA" w:rsidDel="00A47119" w:rsidRDefault="00CB41DA" w:rsidP="00CB41DA">
            <w:pPr>
              <w:spacing w:after="0" w:line="240" w:lineRule="auto"/>
              <w:jc w:val="center"/>
              <w:rPr>
                <w:del w:id="190" w:author="Tricia Van Laar" w:date="2024-07-15T19:46:00Z"/>
                <w:rFonts w:eastAsia="Times New Roman" w:cs="Calibri"/>
                <w:color w:val="000000"/>
                <w:sz w:val="20"/>
                <w:szCs w:val="20"/>
              </w:rPr>
            </w:pPr>
            <w:del w:id="191" w:author="Tricia Van Laar" w:date="2024-07-15T19:46:00Z">
              <w:r w:rsidRPr="00CB41DA" w:rsidDel="00A47119">
                <w:rPr>
                  <w:rFonts w:cs="Calibri"/>
                  <w:color w:val="000000"/>
                  <w:sz w:val="20"/>
                  <w:szCs w:val="20"/>
                </w:rPr>
                <w:delText>CHSP10</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4DB76" w14:textId="2A4F3678" w:rsidR="00CB41DA" w:rsidRPr="00CB41DA" w:rsidDel="00A47119" w:rsidRDefault="00CB41DA" w:rsidP="00CB41DA">
            <w:pPr>
              <w:spacing w:after="0" w:line="240" w:lineRule="auto"/>
              <w:jc w:val="center"/>
              <w:rPr>
                <w:del w:id="192" w:author="Tricia Van Laar" w:date="2024-07-15T19:46:00Z"/>
                <w:rFonts w:eastAsia="Times New Roman" w:cs="Calibri"/>
                <w:color w:val="000000"/>
                <w:sz w:val="20"/>
                <w:szCs w:val="20"/>
              </w:rPr>
            </w:pPr>
            <w:del w:id="193" w:author="Tricia Van Laar" w:date="2024-07-15T19:46:00Z">
              <w:r w:rsidRPr="00CB41DA" w:rsidDel="00A47119">
                <w:rPr>
                  <w:rFonts w:eastAsia="Times New Roman" w:cs="Calibri"/>
                  <w:color w:val="000000"/>
                  <w:sz w:val="20"/>
                  <w:szCs w:val="20"/>
                </w:rPr>
                <w:delText>214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C140BDE" w14:textId="05B65E3C" w:rsidR="00CB41DA" w:rsidRPr="00CB41DA" w:rsidDel="00A47119" w:rsidRDefault="00CB41DA" w:rsidP="00CB41DA">
            <w:pPr>
              <w:spacing w:after="0" w:line="240" w:lineRule="auto"/>
              <w:jc w:val="center"/>
              <w:rPr>
                <w:del w:id="194" w:author="Tricia Van Laar" w:date="2024-07-15T19:46:00Z"/>
                <w:rFonts w:eastAsia="Times New Roman" w:cs="Calibri"/>
                <w:color w:val="000000"/>
                <w:sz w:val="20"/>
                <w:szCs w:val="20"/>
              </w:rPr>
            </w:pPr>
            <w:del w:id="195"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81820DB" w14:textId="69F45FB2" w:rsidR="00CB41DA" w:rsidRPr="00CB41DA" w:rsidDel="00A47119" w:rsidRDefault="00CB41DA" w:rsidP="00CB41DA">
            <w:pPr>
              <w:spacing w:after="0" w:line="240" w:lineRule="auto"/>
              <w:jc w:val="center"/>
              <w:rPr>
                <w:del w:id="196" w:author="Tricia Van Laar" w:date="2024-07-15T19:46:00Z"/>
                <w:rFonts w:eastAsia="Times New Roman" w:cs="Calibri"/>
                <w:color w:val="000000"/>
                <w:sz w:val="20"/>
                <w:szCs w:val="20"/>
              </w:rPr>
            </w:pPr>
            <w:del w:id="197" w:author="Tricia Van Laar" w:date="2024-07-15T19:46:00Z">
              <w:r w:rsidRPr="00CB41DA" w:rsidDel="00A47119">
                <w:rPr>
                  <w:rFonts w:eastAsia="Times New Roman" w:cs="Calibri"/>
                  <w:color w:val="000000"/>
                  <w:sz w:val="20"/>
                  <w:szCs w:val="20"/>
                </w:rPr>
                <w:delText>19470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0B17044" w14:textId="57B6CE1B" w:rsidR="00CB41DA" w:rsidRPr="00CB41DA" w:rsidDel="00A47119" w:rsidRDefault="00CB41DA" w:rsidP="00CB41DA">
            <w:pPr>
              <w:spacing w:after="0" w:line="240" w:lineRule="auto"/>
              <w:jc w:val="center"/>
              <w:rPr>
                <w:del w:id="198" w:author="Tricia Van Laar" w:date="2024-07-15T19:46:00Z"/>
                <w:rFonts w:eastAsia="Times New Roman" w:cs="Calibri"/>
                <w:color w:val="000000"/>
                <w:sz w:val="20"/>
                <w:szCs w:val="20"/>
              </w:rPr>
            </w:pPr>
            <w:del w:id="199" w:author="Tricia Van Laar" w:date="2024-07-15T19:46:00Z">
              <w:r w:rsidRPr="00CB41DA" w:rsidDel="00A47119">
                <w:rPr>
                  <w:rFonts w:eastAsia="Times New Roman" w:cs="Calibri"/>
                  <w:color w:val="000000"/>
                  <w:sz w:val="20"/>
                  <w:szCs w:val="20"/>
                </w:rPr>
                <w:delText>18049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322C9A19" w14:textId="78AE036E" w:rsidR="00CB41DA" w:rsidRPr="00CB41DA" w:rsidDel="00A47119" w:rsidRDefault="00CB41DA" w:rsidP="00CB41DA">
            <w:pPr>
              <w:spacing w:after="0" w:line="240" w:lineRule="auto"/>
              <w:jc w:val="center"/>
              <w:rPr>
                <w:del w:id="200" w:author="Tricia Van Laar" w:date="2024-07-15T19:46:00Z"/>
                <w:rFonts w:eastAsia="Times New Roman" w:cs="Calibri"/>
                <w:color w:val="000000"/>
                <w:sz w:val="20"/>
                <w:szCs w:val="20"/>
              </w:rPr>
            </w:pPr>
            <w:del w:id="201" w:author="Tricia Van Laar" w:date="2024-07-15T19:46:00Z">
              <w:r w:rsidRPr="00CB41DA" w:rsidDel="00A47119">
                <w:rPr>
                  <w:rFonts w:eastAsia="Times New Roman" w:cs="Calibri"/>
                  <w:color w:val="000000"/>
                  <w:sz w:val="20"/>
                  <w:szCs w:val="20"/>
                </w:rPr>
                <w:delText>17818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7420902A" w14:textId="4B33A1FD" w:rsidR="00CB41DA" w:rsidRPr="00CB41DA" w:rsidDel="00A47119" w:rsidRDefault="00CB41DA" w:rsidP="00CB41DA">
            <w:pPr>
              <w:spacing w:after="0" w:line="240" w:lineRule="auto"/>
              <w:jc w:val="center"/>
              <w:rPr>
                <w:del w:id="202" w:author="Tricia Van Laar" w:date="2024-07-15T19:46:00Z"/>
                <w:rFonts w:eastAsia="Times New Roman" w:cs="Calibri"/>
                <w:color w:val="000000"/>
                <w:sz w:val="20"/>
                <w:szCs w:val="20"/>
              </w:rPr>
            </w:pPr>
            <w:del w:id="203" w:author="Tricia Van Laar" w:date="2024-07-15T19:46:00Z">
              <w:r w:rsidRPr="00CB41DA" w:rsidDel="00A47119">
                <w:rPr>
                  <w:rFonts w:eastAsia="Times New Roman" w:cs="Calibri"/>
                  <w:color w:val="000000"/>
                  <w:sz w:val="20"/>
                  <w:szCs w:val="20"/>
                </w:rPr>
                <w:delText>17853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04793DB" w14:textId="501D9E76" w:rsidR="00CB41DA" w:rsidRPr="00CB41DA" w:rsidDel="00A47119" w:rsidRDefault="00CB41DA" w:rsidP="00CB41DA">
            <w:pPr>
              <w:spacing w:after="0" w:line="240" w:lineRule="auto"/>
              <w:jc w:val="center"/>
              <w:rPr>
                <w:del w:id="204" w:author="Tricia Van Laar" w:date="2024-07-15T19:46:00Z"/>
                <w:rFonts w:eastAsia="Times New Roman" w:cs="Calibri"/>
                <w:color w:val="000000"/>
                <w:sz w:val="20"/>
                <w:szCs w:val="20"/>
              </w:rPr>
            </w:pPr>
            <w:del w:id="205" w:author="Tricia Van Laar" w:date="2024-07-15T19:46:00Z">
              <w:r w:rsidRPr="00CB41DA" w:rsidDel="00A47119">
                <w:rPr>
                  <w:rFonts w:eastAsia="Times New Roman" w:cs="Calibri"/>
                  <w:color w:val="000000"/>
                  <w:sz w:val="20"/>
                  <w:szCs w:val="20"/>
                </w:rPr>
                <w:delText>17483</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75000CB3" w14:textId="25CEF67C" w:rsidR="00CB41DA" w:rsidRPr="00CB41DA" w:rsidDel="00A47119" w:rsidRDefault="00CB41DA" w:rsidP="00CB41DA">
            <w:pPr>
              <w:spacing w:after="0" w:line="240" w:lineRule="auto"/>
              <w:jc w:val="center"/>
              <w:rPr>
                <w:del w:id="206" w:author="Tricia Van Laar" w:date="2024-07-15T19:46:00Z"/>
                <w:rFonts w:eastAsia="Times New Roman" w:cs="Calibri"/>
                <w:color w:val="000000"/>
                <w:sz w:val="20"/>
                <w:szCs w:val="20"/>
              </w:rPr>
            </w:pPr>
            <w:del w:id="207" w:author="Tricia Van Laar" w:date="2024-07-15T19:46:00Z">
              <w:r w:rsidRPr="00CB41DA" w:rsidDel="00A47119">
                <w:rPr>
                  <w:rFonts w:eastAsia="Times New Roman" w:cs="Calibri"/>
                  <w:color w:val="000000"/>
                  <w:sz w:val="20"/>
                  <w:szCs w:val="20"/>
                </w:rPr>
                <w:delText>17483</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1DF42E8F" w14:textId="275433C6" w:rsidR="00CB41DA" w:rsidRPr="00CB41DA" w:rsidDel="00A47119" w:rsidRDefault="00000000" w:rsidP="00CB41DA">
            <w:pPr>
              <w:spacing w:after="0" w:line="240" w:lineRule="auto"/>
              <w:jc w:val="center"/>
              <w:rPr>
                <w:del w:id="208" w:author="Tricia Van Laar" w:date="2024-07-15T19:46:00Z"/>
                <w:rFonts w:eastAsia="Times New Roman" w:cs="Calibri"/>
                <w:color w:val="000000"/>
                <w:sz w:val="20"/>
                <w:szCs w:val="20"/>
              </w:rPr>
            </w:pPr>
            <w:del w:id="209" w:author="Tricia Van Laar" w:date="2024-07-15T19:46:00Z">
              <w:r w:rsidDel="00A47119">
                <w:fldChar w:fldCharType="begin"/>
              </w:r>
              <w:r w:rsidDel="00A47119">
                <w:delInstrText>HYPERLINK "https://www.ncbi.nlm.nih.gov/sra/?term=SRR29202436"</w:delInstrText>
              </w:r>
              <w:r w:rsidDel="00A47119">
                <w:fldChar w:fldCharType="separate"/>
              </w:r>
              <w:r w:rsidR="00CB41DA" w:rsidRPr="00CB41DA" w:rsidDel="00A47119">
                <w:rPr>
                  <w:rStyle w:val="Hyperlink"/>
                  <w:rFonts w:eastAsia="Times New Roman" w:cs="Calibri"/>
                  <w:sz w:val="20"/>
                  <w:szCs w:val="20"/>
                </w:rPr>
                <w:delText>SRR29202436</w:delText>
              </w:r>
              <w:r w:rsidDel="00A47119">
                <w:rPr>
                  <w:rStyle w:val="Hyperlink"/>
                  <w:rFonts w:eastAsia="Times New Roman" w:cs="Calibri"/>
                  <w:sz w:val="20"/>
                  <w:szCs w:val="20"/>
                </w:rPr>
                <w:fldChar w:fldCharType="end"/>
              </w:r>
            </w:del>
          </w:p>
        </w:tc>
      </w:tr>
      <w:tr w:rsidR="00CB41DA" w:rsidRPr="00CB41DA" w:rsidDel="00A47119" w14:paraId="2670FC26" w14:textId="3A166E23" w:rsidTr="00CB41DA">
        <w:trPr>
          <w:trHeight w:val="320"/>
          <w:del w:id="210"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24F7782F" w14:textId="0EC8CF14" w:rsidR="00CB41DA" w:rsidRPr="00CB41DA" w:rsidDel="00A47119" w:rsidRDefault="00CB41DA" w:rsidP="00CB41DA">
            <w:pPr>
              <w:spacing w:after="0" w:line="240" w:lineRule="auto"/>
              <w:jc w:val="center"/>
              <w:rPr>
                <w:del w:id="211" w:author="Tricia Van Laar" w:date="2024-07-15T19:46:00Z"/>
                <w:rFonts w:eastAsia="Times New Roman" w:cs="Calibri"/>
                <w:color w:val="000000"/>
                <w:sz w:val="20"/>
                <w:szCs w:val="20"/>
              </w:rPr>
            </w:pPr>
            <w:del w:id="212" w:author="Tricia Van Laar" w:date="2024-07-15T19:46:00Z">
              <w:r w:rsidRPr="00CB41DA" w:rsidDel="00A47119">
                <w:rPr>
                  <w:rFonts w:cs="Calibri"/>
                  <w:color w:val="000000"/>
                  <w:sz w:val="20"/>
                  <w:szCs w:val="20"/>
                </w:rPr>
                <w:delText>CHSP11</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4CA6DED" w14:textId="0FF7B085" w:rsidR="00CB41DA" w:rsidRPr="00CB41DA" w:rsidDel="00A47119" w:rsidRDefault="00CB41DA" w:rsidP="00CB41DA">
            <w:pPr>
              <w:spacing w:after="0" w:line="240" w:lineRule="auto"/>
              <w:jc w:val="center"/>
              <w:rPr>
                <w:del w:id="213" w:author="Tricia Van Laar" w:date="2024-07-15T19:46:00Z"/>
                <w:rFonts w:eastAsia="Times New Roman" w:cs="Calibri"/>
                <w:color w:val="000000"/>
                <w:sz w:val="20"/>
                <w:szCs w:val="20"/>
              </w:rPr>
            </w:pPr>
            <w:del w:id="214" w:author="Tricia Van Laar" w:date="2024-07-15T19:46:00Z">
              <w:r w:rsidRPr="00CB41DA" w:rsidDel="00A47119">
                <w:rPr>
                  <w:rFonts w:eastAsia="Times New Roman" w:cs="Calibri"/>
                  <w:color w:val="000000"/>
                  <w:sz w:val="20"/>
                  <w:szCs w:val="20"/>
                </w:rPr>
                <w:delText>180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4E8088C" w14:textId="05F5B7AB" w:rsidR="00CB41DA" w:rsidRPr="00CB41DA" w:rsidDel="00A47119" w:rsidRDefault="00CB41DA" w:rsidP="00CB41DA">
            <w:pPr>
              <w:spacing w:after="0" w:line="240" w:lineRule="auto"/>
              <w:jc w:val="center"/>
              <w:rPr>
                <w:del w:id="215" w:author="Tricia Van Laar" w:date="2024-07-15T19:46:00Z"/>
                <w:rFonts w:eastAsia="Times New Roman" w:cs="Calibri"/>
                <w:color w:val="000000"/>
                <w:sz w:val="20"/>
                <w:szCs w:val="20"/>
              </w:rPr>
            </w:pPr>
            <w:del w:id="216"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49CA877" w14:textId="49C819F7" w:rsidR="00CB41DA" w:rsidRPr="00CB41DA" w:rsidDel="00A47119" w:rsidRDefault="00CB41DA" w:rsidP="00CB41DA">
            <w:pPr>
              <w:spacing w:after="0" w:line="240" w:lineRule="auto"/>
              <w:jc w:val="center"/>
              <w:rPr>
                <w:del w:id="217" w:author="Tricia Van Laar" w:date="2024-07-15T19:46:00Z"/>
                <w:rFonts w:eastAsia="Times New Roman" w:cs="Calibri"/>
                <w:color w:val="000000"/>
                <w:sz w:val="20"/>
                <w:szCs w:val="20"/>
              </w:rPr>
            </w:pPr>
            <w:del w:id="218" w:author="Tricia Van Laar" w:date="2024-07-15T19:46:00Z">
              <w:r w:rsidRPr="00CB41DA" w:rsidDel="00A47119">
                <w:rPr>
                  <w:rFonts w:eastAsia="Times New Roman" w:cs="Calibri"/>
                  <w:color w:val="000000"/>
                  <w:sz w:val="20"/>
                  <w:szCs w:val="20"/>
                </w:rPr>
                <w:delText>112134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8F7D39E" w14:textId="3478E760" w:rsidR="00CB41DA" w:rsidRPr="00CB41DA" w:rsidDel="00A47119" w:rsidRDefault="00CB41DA" w:rsidP="00CB41DA">
            <w:pPr>
              <w:spacing w:after="0" w:line="240" w:lineRule="auto"/>
              <w:jc w:val="center"/>
              <w:rPr>
                <w:del w:id="219" w:author="Tricia Van Laar" w:date="2024-07-15T19:46:00Z"/>
                <w:rFonts w:eastAsia="Times New Roman" w:cs="Calibri"/>
                <w:color w:val="000000"/>
                <w:sz w:val="20"/>
                <w:szCs w:val="20"/>
              </w:rPr>
            </w:pPr>
            <w:del w:id="220" w:author="Tricia Van Laar" w:date="2024-07-15T19:46:00Z">
              <w:r w:rsidRPr="00CB41DA" w:rsidDel="00A47119">
                <w:rPr>
                  <w:rFonts w:eastAsia="Times New Roman" w:cs="Calibri"/>
                  <w:color w:val="000000"/>
                  <w:sz w:val="20"/>
                  <w:szCs w:val="20"/>
                </w:rPr>
                <w:delText>100851</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167E2DF1" w14:textId="4931B9E8" w:rsidR="00CB41DA" w:rsidRPr="00CB41DA" w:rsidDel="00A47119" w:rsidRDefault="00CB41DA" w:rsidP="00CB41DA">
            <w:pPr>
              <w:spacing w:after="0" w:line="240" w:lineRule="auto"/>
              <w:jc w:val="center"/>
              <w:rPr>
                <w:del w:id="221" w:author="Tricia Van Laar" w:date="2024-07-15T19:46:00Z"/>
                <w:rFonts w:eastAsia="Times New Roman" w:cs="Calibri"/>
                <w:color w:val="000000"/>
                <w:sz w:val="20"/>
                <w:szCs w:val="20"/>
              </w:rPr>
            </w:pPr>
            <w:del w:id="222" w:author="Tricia Van Laar" w:date="2024-07-15T19:46:00Z">
              <w:r w:rsidRPr="00CB41DA" w:rsidDel="00A47119">
                <w:rPr>
                  <w:rFonts w:eastAsia="Times New Roman" w:cs="Calibri"/>
                  <w:color w:val="000000"/>
                  <w:sz w:val="20"/>
                  <w:szCs w:val="20"/>
                </w:rPr>
                <w:delText>100044</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1B52C5A" w14:textId="443CDDBB" w:rsidR="00CB41DA" w:rsidRPr="00CB41DA" w:rsidDel="00A47119" w:rsidRDefault="00CB41DA" w:rsidP="00CB41DA">
            <w:pPr>
              <w:spacing w:after="0" w:line="240" w:lineRule="auto"/>
              <w:jc w:val="center"/>
              <w:rPr>
                <w:del w:id="223" w:author="Tricia Van Laar" w:date="2024-07-15T19:46:00Z"/>
                <w:rFonts w:eastAsia="Times New Roman" w:cs="Calibri"/>
                <w:color w:val="000000"/>
                <w:sz w:val="20"/>
                <w:szCs w:val="20"/>
              </w:rPr>
            </w:pPr>
            <w:del w:id="224" w:author="Tricia Van Laar" w:date="2024-07-15T19:46:00Z">
              <w:r w:rsidRPr="00CB41DA" w:rsidDel="00A47119">
                <w:rPr>
                  <w:rFonts w:eastAsia="Times New Roman" w:cs="Calibri"/>
                  <w:color w:val="000000"/>
                  <w:sz w:val="20"/>
                  <w:szCs w:val="20"/>
                </w:rPr>
                <w:delText>100117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E733C35" w14:textId="717195B1" w:rsidR="00CB41DA" w:rsidRPr="00CB41DA" w:rsidDel="00A47119" w:rsidRDefault="00CB41DA" w:rsidP="00CB41DA">
            <w:pPr>
              <w:spacing w:after="0" w:line="240" w:lineRule="auto"/>
              <w:jc w:val="center"/>
              <w:rPr>
                <w:del w:id="225" w:author="Tricia Van Laar" w:date="2024-07-15T19:46:00Z"/>
                <w:rFonts w:eastAsia="Times New Roman" w:cs="Calibri"/>
                <w:color w:val="000000"/>
                <w:sz w:val="20"/>
                <w:szCs w:val="20"/>
              </w:rPr>
            </w:pPr>
            <w:del w:id="226" w:author="Tricia Van Laar" w:date="2024-07-15T19:46:00Z">
              <w:r w:rsidRPr="00CB41DA" w:rsidDel="00A47119">
                <w:rPr>
                  <w:rFonts w:eastAsia="Times New Roman" w:cs="Calibri"/>
                  <w:color w:val="000000"/>
                  <w:sz w:val="20"/>
                  <w:szCs w:val="20"/>
                </w:rPr>
                <w:delText>89998</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45D989FC" w14:textId="6D47205A" w:rsidR="00CB41DA" w:rsidRPr="00CB41DA" w:rsidDel="00A47119" w:rsidRDefault="00CB41DA" w:rsidP="00CB41DA">
            <w:pPr>
              <w:spacing w:after="0" w:line="240" w:lineRule="auto"/>
              <w:jc w:val="center"/>
              <w:rPr>
                <w:del w:id="227" w:author="Tricia Van Laar" w:date="2024-07-15T19:46:00Z"/>
                <w:rFonts w:eastAsia="Times New Roman" w:cs="Calibri"/>
                <w:color w:val="000000"/>
                <w:sz w:val="20"/>
                <w:szCs w:val="20"/>
              </w:rPr>
            </w:pPr>
            <w:del w:id="228" w:author="Tricia Van Laar" w:date="2024-07-15T19:46:00Z">
              <w:r w:rsidRPr="00CB41DA" w:rsidDel="00A47119">
                <w:rPr>
                  <w:rFonts w:eastAsia="Times New Roman" w:cs="Calibri"/>
                  <w:color w:val="000000"/>
                  <w:sz w:val="20"/>
                  <w:szCs w:val="20"/>
                </w:rPr>
                <w:delText>88560</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458F5307" w14:textId="2ADB4C9A" w:rsidR="00CB41DA" w:rsidRPr="00CB41DA" w:rsidDel="00A47119" w:rsidRDefault="00000000" w:rsidP="00CB41DA">
            <w:pPr>
              <w:spacing w:after="0" w:line="240" w:lineRule="auto"/>
              <w:jc w:val="center"/>
              <w:rPr>
                <w:del w:id="229" w:author="Tricia Van Laar" w:date="2024-07-15T19:46:00Z"/>
                <w:rFonts w:eastAsia="Times New Roman" w:cs="Calibri"/>
                <w:color w:val="000000"/>
                <w:sz w:val="20"/>
                <w:szCs w:val="20"/>
              </w:rPr>
            </w:pPr>
            <w:del w:id="230" w:author="Tricia Van Laar" w:date="2024-07-15T19:46:00Z">
              <w:r w:rsidDel="00A47119">
                <w:fldChar w:fldCharType="begin"/>
              </w:r>
              <w:r w:rsidDel="00A47119">
                <w:delInstrText>HYPERLINK "https://www.ncbi.nlm.nih.gov/sra/?term=SRR29202443"</w:delInstrText>
              </w:r>
              <w:r w:rsidDel="00A47119">
                <w:fldChar w:fldCharType="separate"/>
              </w:r>
              <w:r w:rsidR="00CB41DA" w:rsidRPr="00CB41DA" w:rsidDel="00A47119">
                <w:rPr>
                  <w:rStyle w:val="Hyperlink"/>
                  <w:rFonts w:eastAsia="Times New Roman" w:cs="Calibri"/>
                  <w:sz w:val="20"/>
                  <w:szCs w:val="20"/>
                </w:rPr>
                <w:delText>SRR29202443</w:delText>
              </w:r>
              <w:r w:rsidDel="00A47119">
                <w:rPr>
                  <w:rStyle w:val="Hyperlink"/>
                  <w:rFonts w:eastAsia="Times New Roman" w:cs="Calibri"/>
                  <w:sz w:val="20"/>
                  <w:szCs w:val="20"/>
                </w:rPr>
                <w:fldChar w:fldCharType="end"/>
              </w:r>
            </w:del>
          </w:p>
        </w:tc>
      </w:tr>
      <w:tr w:rsidR="00CB41DA" w:rsidRPr="00CB41DA" w:rsidDel="00A47119" w14:paraId="4C0D598B" w14:textId="6D93E1A2" w:rsidTr="00CB41DA">
        <w:trPr>
          <w:trHeight w:val="320"/>
          <w:del w:id="231"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57861804" w14:textId="5BB87F09" w:rsidR="00CB41DA" w:rsidRPr="00CB41DA" w:rsidDel="00A47119" w:rsidRDefault="00CB41DA" w:rsidP="00CB41DA">
            <w:pPr>
              <w:spacing w:after="0" w:line="240" w:lineRule="auto"/>
              <w:jc w:val="center"/>
              <w:rPr>
                <w:del w:id="232" w:author="Tricia Van Laar" w:date="2024-07-15T19:46:00Z"/>
                <w:rFonts w:eastAsia="Times New Roman" w:cs="Calibri"/>
                <w:color w:val="000000"/>
                <w:sz w:val="20"/>
                <w:szCs w:val="20"/>
              </w:rPr>
            </w:pPr>
            <w:del w:id="233" w:author="Tricia Van Laar" w:date="2024-07-15T19:46:00Z">
              <w:r w:rsidRPr="00CB41DA" w:rsidDel="00A47119">
                <w:rPr>
                  <w:rFonts w:cs="Calibri"/>
                  <w:color w:val="000000"/>
                  <w:sz w:val="20"/>
                  <w:szCs w:val="20"/>
                </w:rPr>
                <w:delText>CHSP12</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E5445F7" w14:textId="05F43BA4" w:rsidR="00CB41DA" w:rsidRPr="00CB41DA" w:rsidDel="00A47119" w:rsidRDefault="00CB41DA" w:rsidP="00CB41DA">
            <w:pPr>
              <w:spacing w:after="0" w:line="240" w:lineRule="auto"/>
              <w:jc w:val="center"/>
              <w:rPr>
                <w:del w:id="234" w:author="Tricia Van Laar" w:date="2024-07-15T19:46:00Z"/>
                <w:rFonts w:eastAsia="Times New Roman" w:cs="Calibri"/>
                <w:color w:val="000000"/>
                <w:sz w:val="20"/>
                <w:szCs w:val="20"/>
              </w:rPr>
            </w:pPr>
            <w:del w:id="235" w:author="Tricia Van Laar" w:date="2024-07-15T19:46:00Z">
              <w:r w:rsidRPr="00CB41DA" w:rsidDel="00A47119">
                <w:rPr>
                  <w:rFonts w:eastAsia="Times New Roman" w:cs="Calibri"/>
                  <w:color w:val="000000"/>
                  <w:sz w:val="20"/>
                  <w:szCs w:val="20"/>
                </w:rPr>
                <w:delText>186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20CFFE2" w14:textId="007DD3E2" w:rsidR="00CB41DA" w:rsidRPr="00CB41DA" w:rsidDel="00A47119" w:rsidRDefault="00CB41DA" w:rsidP="00CB41DA">
            <w:pPr>
              <w:spacing w:after="0" w:line="240" w:lineRule="auto"/>
              <w:jc w:val="center"/>
              <w:rPr>
                <w:del w:id="236" w:author="Tricia Van Laar" w:date="2024-07-15T19:46:00Z"/>
                <w:rFonts w:eastAsia="Times New Roman" w:cs="Calibri"/>
                <w:color w:val="000000"/>
                <w:sz w:val="20"/>
                <w:szCs w:val="20"/>
              </w:rPr>
            </w:pPr>
            <w:del w:id="237" w:author="Tricia Van Laar" w:date="2024-07-15T19:46:00Z">
              <w:r w:rsidRPr="00CB41DA" w:rsidDel="00A47119">
                <w:rPr>
                  <w:rFonts w:eastAsia="Times New Roman" w:cs="Calibri"/>
                  <w:color w:val="000000"/>
                  <w:sz w:val="20"/>
                  <w:szCs w:val="20"/>
                </w:rPr>
                <w:delText>Cloaca</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7C12AD7" w14:textId="1A72C871" w:rsidR="00CB41DA" w:rsidRPr="00CB41DA" w:rsidDel="00A47119" w:rsidRDefault="00CB41DA" w:rsidP="00CB41DA">
            <w:pPr>
              <w:spacing w:after="0" w:line="240" w:lineRule="auto"/>
              <w:jc w:val="center"/>
              <w:rPr>
                <w:del w:id="238" w:author="Tricia Van Laar" w:date="2024-07-15T19:46:00Z"/>
                <w:rFonts w:eastAsia="Times New Roman" w:cs="Calibri"/>
                <w:color w:val="000000"/>
                <w:sz w:val="20"/>
                <w:szCs w:val="20"/>
              </w:rPr>
            </w:pPr>
            <w:del w:id="239" w:author="Tricia Van Laar" w:date="2024-07-15T19:46:00Z">
              <w:r w:rsidRPr="00CB41DA" w:rsidDel="00A47119">
                <w:rPr>
                  <w:rFonts w:eastAsia="Times New Roman" w:cs="Calibri"/>
                  <w:color w:val="000000"/>
                  <w:sz w:val="20"/>
                  <w:szCs w:val="20"/>
                </w:rPr>
                <w:delText>29577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895343F" w14:textId="13BAFA19" w:rsidR="00CB41DA" w:rsidRPr="00CB41DA" w:rsidDel="00A47119" w:rsidRDefault="00CB41DA" w:rsidP="00CB41DA">
            <w:pPr>
              <w:spacing w:after="0" w:line="240" w:lineRule="auto"/>
              <w:jc w:val="center"/>
              <w:rPr>
                <w:del w:id="240" w:author="Tricia Van Laar" w:date="2024-07-15T19:46:00Z"/>
                <w:rFonts w:eastAsia="Times New Roman" w:cs="Calibri"/>
                <w:color w:val="000000"/>
                <w:sz w:val="20"/>
                <w:szCs w:val="20"/>
              </w:rPr>
            </w:pPr>
            <w:del w:id="241" w:author="Tricia Van Laar" w:date="2024-07-15T19:46:00Z">
              <w:r w:rsidRPr="00CB41DA" w:rsidDel="00A47119">
                <w:rPr>
                  <w:rFonts w:eastAsia="Times New Roman" w:cs="Calibri"/>
                  <w:color w:val="000000"/>
                  <w:sz w:val="20"/>
                  <w:szCs w:val="20"/>
                </w:rPr>
                <w:delText>25491</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3F02534B" w14:textId="71F19664" w:rsidR="00CB41DA" w:rsidRPr="00CB41DA" w:rsidDel="00A47119" w:rsidRDefault="00CB41DA" w:rsidP="00CB41DA">
            <w:pPr>
              <w:spacing w:after="0" w:line="240" w:lineRule="auto"/>
              <w:jc w:val="center"/>
              <w:rPr>
                <w:del w:id="242" w:author="Tricia Van Laar" w:date="2024-07-15T19:46:00Z"/>
                <w:rFonts w:eastAsia="Times New Roman" w:cs="Calibri"/>
                <w:color w:val="000000"/>
                <w:sz w:val="20"/>
                <w:szCs w:val="20"/>
              </w:rPr>
            </w:pPr>
            <w:del w:id="243" w:author="Tricia Van Laar" w:date="2024-07-15T19:46:00Z">
              <w:r w:rsidRPr="00CB41DA" w:rsidDel="00A47119">
                <w:rPr>
                  <w:rFonts w:eastAsia="Times New Roman" w:cs="Calibri"/>
                  <w:color w:val="000000"/>
                  <w:sz w:val="20"/>
                  <w:szCs w:val="20"/>
                </w:rPr>
                <w:delText>25041</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7422821" w14:textId="5677184B" w:rsidR="00CB41DA" w:rsidRPr="00CB41DA" w:rsidDel="00A47119" w:rsidRDefault="00CB41DA" w:rsidP="00CB41DA">
            <w:pPr>
              <w:spacing w:after="0" w:line="240" w:lineRule="auto"/>
              <w:jc w:val="center"/>
              <w:rPr>
                <w:del w:id="244" w:author="Tricia Van Laar" w:date="2024-07-15T19:46:00Z"/>
                <w:rFonts w:eastAsia="Times New Roman" w:cs="Calibri"/>
                <w:color w:val="000000"/>
                <w:sz w:val="20"/>
                <w:szCs w:val="20"/>
              </w:rPr>
            </w:pPr>
            <w:del w:id="245" w:author="Tricia Van Laar" w:date="2024-07-15T19:46:00Z">
              <w:r w:rsidRPr="00CB41DA" w:rsidDel="00A47119">
                <w:rPr>
                  <w:rFonts w:eastAsia="Times New Roman" w:cs="Calibri"/>
                  <w:color w:val="000000"/>
                  <w:sz w:val="20"/>
                  <w:szCs w:val="20"/>
                </w:rPr>
                <w:delText>25060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00A698F" w14:textId="3ED8EC23" w:rsidR="00CB41DA" w:rsidRPr="00CB41DA" w:rsidDel="00A47119" w:rsidRDefault="00CB41DA" w:rsidP="00CB41DA">
            <w:pPr>
              <w:spacing w:after="0" w:line="240" w:lineRule="auto"/>
              <w:jc w:val="center"/>
              <w:rPr>
                <w:del w:id="246" w:author="Tricia Van Laar" w:date="2024-07-15T19:46:00Z"/>
                <w:rFonts w:eastAsia="Times New Roman" w:cs="Calibri"/>
                <w:color w:val="000000"/>
                <w:sz w:val="20"/>
                <w:szCs w:val="20"/>
              </w:rPr>
            </w:pPr>
            <w:del w:id="247" w:author="Tricia Van Laar" w:date="2024-07-15T19:46:00Z">
              <w:r w:rsidRPr="00CB41DA" w:rsidDel="00A47119">
                <w:rPr>
                  <w:rFonts w:eastAsia="Times New Roman" w:cs="Calibri"/>
                  <w:color w:val="000000"/>
                  <w:sz w:val="20"/>
                  <w:szCs w:val="20"/>
                </w:rPr>
                <w:delText>23672</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4A80582F" w14:textId="34226E21" w:rsidR="00CB41DA" w:rsidRPr="00CB41DA" w:rsidDel="00A47119" w:rsidRDefault="00CB41DA" w:rsidP="00CB41DA">
            <w:pPr>
              <w:spacing w:after="0" w:line="240" w:lineRule="auto"/>
              <w:jc w:val="center"/>
              <w:rPr>
                <w:del w:id="248" w:author="Tricia Van Laar" w:date="2024-07-15T19:46:00Z"/>
                <w:rFonts w:eastAsia="Times New Roman" w:cs="Calibri"/>
                <w:color w:val="000000"/>
                <w:sz w:val="20"/>
                <w:szCs w:val="20"/>
              </w:rPr>
            </w:pPr>
            <w:del w:id="249" w:author="Tricia Van Laar" w:date="2024-07-15T19:46:00Z">
              <w:r w:rsidRPr="00CB41DA" w:rsidDel="00A47119">
                <w:rPr>
                  <w:rFonts w:eastAsia="Times New Roman" w:cs="Calibri"/>
                  <w:color w:val="000000"/>
                  <w:sz w:val="20"/>
                  <w:szCs w:val="20"/>
                </w:rPr>
                <w:delText>22923</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38C3D69F" w14:textId="37024813" w:rsidR="00CB41DA" w:rsidRPr="00CB41DA" w:rsidDel="00A47119" w:rsidRDefault="00000000" w:rsidP="00CB41DA">
            <w:pPr>
              <w:spacing w:after="0" w:line="240" w:lineRule="auto"/>
              <w:jc w:val="center"/>
              <w:rPr>
                <w:del w:id="250" w:author="Tricia Van Laar" w:date="2024-07-15T19:46:00Z"/>
                <w:rFonts w:eastAsia="Times New Roman" w:cs="Calibri"/>
                <w:color w:val="000000"/>
                <w:sz w:val="20"/>
                <w:szCs w:val="20"/>
              </w:rPr>
            </w:pPr>
            <w:del w:id="251" w:author="Tricia Van Laar" w:date="2024-07-15T19:46:00Z">
              <w:r w:rsidDel="00A47119">
                <w:fldChar w:fldCharType="begin"/>
              </w:r>
              <w:r w:rsidDel="00A47119">
                <w:delInstrText>HYPERLINK "https://www.ncbi.nlm.nih.gov/sra/?term=SRR29202439"</w:delInstrText>
              </w:r>
              <w:r w:rsidDel="00A47119">
                <w:fldChar w:fldCharType="separate"/>
              </w:r>
              <w:r w:rsidR="00CB41DA" w:rsidRPr="00CB41DA" w:rsidDel="00A47119">
                <w:rPr>
                  <w:rStyle w:val="Hyperlink"/>
                  <w:rFonts w:eastAsia="Times New Roman" w:cs="Calibri"/>
                  <w:sz w:val="20"/>
                  <w:szCs w:val="20"/>
                </w:rPr>
                <w:delText>SRR29202439</w:delText>
              </w:r>
              <w:r w:rsidDel="00A47119">
                <w:rPr>
                  <w:rStyle w:val="Hyperlink"/>
                  <w:rFonts w:eastAsia="Times New Roman" w:cs="Calibri"/>
                  <w:sz w:val="20"/>
                  <w:szCs w:val="20"/>
                </w:rPr>
                <w:fldChar w:fldCharType="end"/>
              </w:r>
            </w:del>
          </w:p>
        </w:tc>
      </w:tr>
      <w:tr w:rsidR="00CB41DA" w:rsidRPr="00CB41DA" w:rsidDel="00A47119" w14:paraId="313C0E25" w14:textId="3F343CC8" w:rsidTr="00CB41DA">
        <w:trPr>
          <w:trHeight w:val="320"/>
          <w:del w:id="252"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373103C9" w14:textId="12799FFF" w:rsidR="00CB41DA" w:rsidRPr="00CB41DA" w:rsidDel="00A47119" w:rsidRDefault="00CB41DA" w:rsidP="00CB41DA">
            <w:pPr>
              <w:spacing w:after="0" w:line="240" w:lineRule="auto"/>
              <w:jc w:val="center"/>
              <w:rPr>
                <w:del w:id="253" w:author="Tricia Van Laar" w:date="2024-07-15T19:46:00Z"/>
                <w:rFonts w:eastAsia="Times New Roman" w:cs="Calibri"/>
                <w:color w:val="000000"/>
                <w:sz w:val="20"/>
                <w:szCs w:val="20"/>
              </w:rPr>
            </w:pPr>
            <w:del w:id="254" w:author="Tricia Van Laar" w:date="2024-07-15T19:46:00Z">
              <w:r w:rsidRPr="00CB41DA" w:rsidDel="00A47119">
                <w:rPr>
                  <w:rFonts w:cs="Calibri"/>
                  <w:color w:val="000000"/>
                  <w:sz w:val="20"/>
                  <w:szCs w:val="20"/>
                </w:rPr>
                <w:delText>CHSP02</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E6B0B23" w14:textId="7B99BBC2" w:rsidR="00CB41DA" w:rsidRPr="00CB41DA" w:rsidDel="00A47119" w:rsidRDefault="00CB41DA" w:rsidP="00CB41DA">
            <w:pPr>
              <w:spacing w:after="0" w:line="240" w:lineRule="auto"/>
              <w:jc w:val="center"/>
              <w:rPr>
                <w:del w:id="255" w:author="Tricia Van Laar" w:date="2024-07-15T19:46:00Z"/>
                <w:rFonts w:eastAsia="Times New Roman" w:cs="Calibri"/>
                <w:color w:val="000000"/>
                <w:sz w:val="20"/>
                <w:szCs w:val="20"/>
              </w:rPr>
            </w:pPr>
            <w:del w:id="256" w:author="Tricia Van Laar" w:date="2024-07-15T19:46:00Z">
              <w:r w:rsidRPr="00CB41DA" w:rsidDel="00A47119">
                <w:rPr>
                  <w:rFonts w:eastAsia="Times New Roman" w:cs="Calibri"/>
                  <w:color w:val="000000"/>
                  <w:sz w:val="20"/>
                  <w:szCs w:val="20"/>
                </w:rPr>
                <w:delText>123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B9724BE" w14:textId="4928D303" w:rsidR="00CB41DA" w:rsidRPr="00CB41DA" w:rsidDel="00A47119" w:rsidRDefault="00CB41DA" w:rsidP="00CB41DA">
            <w:pPr>
              <w:spacing w:after="0" w:line="240" w:lineRule="auto"/>
              <w:jc w:val="center"/>
              <w:rPr>
                <w:del w:id="257" w:author="Tricia Van Laar" w:date="2024-07-15T19:46:00Z"/>
                <w:rFonts w:eastAsia="Times New Roman" w:cs="Calibri"/>
                <w:color w:val="000000"/>
                <w:sz w:val="20"/>
                <w:szCs w:val="20"/>
              </w:rPr>
            </w:pPr>
            <w:del w:id="258"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0695D93" w14:textId="68083B51" w:rsidR="00CB41DA" w:rsidRPr="00CB41DA" w:rsidDel="00A47119" w:rsidRDefault="00CB41DA" w:rsidP="00CB41DA">
            <w:pPr>
              <w:spacing w:after="0" w:line="240" w:lineRule="auto"/>
              <w:jc w:val="center"/>
              <w:rPr>
                <w:del w:id="259" w:author="Tricia Van Laar" w:date="2024-07-15T19:46:00Z"/>
                <w:rFonts w:eastAsia="Times New Roman" w:cs="Calibri"/>
                <w:color w:val="000000"/>
                <w:sz w:val="20"/>
                <w:szCs w:val="20"/>
              </w:rPr>
            </w:pPr>
            <w:del w:id="260" w:author="Tricia Van Laar" w:date="2024-07-15T19:46:00Z">
              <w:r w:rsidRPr="00CB41DA" w:rsidDel="00A47119">
                <w:rPr>
                  <w:rFonts w:eastAsia="Times New Roman" w:cs="Calibri"/>
                  <w:color w:val="000000"/>
                  <w:sz w:val="20"/>
                  <w:szCs w:val="20"/>
                </w:rPr>
                <w:delText>3984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5378DFF" w14:textId="702E5954" w:rsidR="00CB41DA" w:rsidRPr="00CB41DA" w:rsidDel="00A47119" w:rsidRDefault="00CB41DA" w:rsidP="00CB41DA">
            <w:pPr>
              <w:spacing w:after="0" w:line="240" w:lineRule="auto"/>
              <w:jc w:val="center"/>
              <w:rPr>
                <w:del w:id="261" w:author="Tricia Van Laar" w:date="2024-07-15T19:46:00Z"/>
                <w:rFonts w:eastAsia="Times New Roman" w:cs="Calibri"/>
                <w:color w:val="000000"/>
                <w:sz w:val="20"/>
                <w:szCs w:val="20"/>
              </w:rPr>
            </w:pPr>
            <w:del w:id="262" w:author="Tricia Van Laar" w:date="2024-07-15T19:46:00Z">
              <w:r w:rsidRPr="00CB41DA" w:rsidDel="00A47119">
                <w:rPr>
                  <w:rFonts w:eastAsia="Times New Roman" w:cs="Calibri"/>
                  <w:color w:val="000000"/>
                  <w:sz w:val="20"/>
                  <w:szCs w:val="20"/>
                </w:rPr>
                <w:delText>3585</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2F4F2EF4" w14:textId="71A8B0D5" w:rsidR="00CB41DA" w:rsidRPr="00CB41DA" w:rsidDel="00A47119" w:rsidRDefault="00CB41DA" w:rsidP="00CB41DA">
            <w:pPr>
              <w:spacing w:after="0" w:line="240" w:lineRule="auto"/>
              <w:jc w:val="center"/>
              <w:rPr>
                <w:del w:id="263" w:author="Tricia Van Laar" w:date="2024-07-15T19:46:00Z"/>
                <w:rFonts w:eastAsia="Times New Roman" w:cs="Calibri"/>
                <w:color w:val="000000"/>
                <w:sz w:val="20"/>
                <w:szCs w:val="20"/>
              </w:rPr>
            </w:pPr>
            <w:del w:id="264" w:author="Tricia Van Laar" w:date="2024-07-15T19:46:00Z">
              <w:r w:rsidRPr="00CB41DA" w:rsidDel="00A47119">
                <w:rPr>
                  <w:rFonts w:eastAsia="Times New Roman" w:cs="Calibri"/>
                  <w:color w:val="000000"/>
                  <w:sz w:val="20"/>
                  <w:szCs w:val="20"/>
                </w:rPr>
                <w:delText>3452</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BC90CC7" w14:textId="3D06514F" w:rsidR="00CB41DA" w:rsidRPr="00CB41DA" w:rsidDel="00A47119" w:rsidRDefault="00CB41DA" w:rsidP="00CB41DA">
            <w:pPr>
              <w:spacing w:after="0" w:line="240" w:lineRule="auto"/>
              <w:jc w:val="center"/>
              <w:rPr>
                <w:del w:id="265" w:author="Tricia Van Laar" w:date="2024-07-15T19:46:00Z"/>
                <w:rFonts w:eastAsia="Times New Roman" w:cs="Calibri"/>
                <w:color w:val="000000"/>
                <w:sz w:val="20"/>
                <w:szCs w:val="20"/>
              </w:rPr>
            </w:pPr>
            <w:del w:id="266" w:author="Tricia Van Laar" w:date="2024-07-15T19:46:00Z">
              <w:r w:rsidRPr="00CB41DA" w:rsidDel="00A47119">
                <w:rPr>
                  <w:rFonts w:eastAsia="Times New Roman" w:cs="Calibri"/>
                  <w:color w:val="000000"/>
                  <w:sz w:val="20"/>
                  <w:szCs w:val="20"/>
                </w:rPr>
                <w:delText>3488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AFBE25E" w14:textId="208042DC" w:rsidR="00CB41DA" w:rsidRPr="00CB41DA" w:rsidDel="00A47119" w:rsidRDefault="00CB41DA" w:rsidP="00CB41DA">
            <w:pPr>
              <w:spacing w:after="0" w:line="240" w:lineRule="auto"/>
              <w:jc w:val="center"/>
              <w:rPr>
                <w:del w:id="267" w:author="Tricia Van Laar" w:date="2024-07-15T19:46:00Z"/>
                <w:rFonts w:eastAsia="Times New Roman" w:cs="Calibri"/>
                <w:color w:val="000000"/>
                <w:sz w:val="20"/>
                <w:szCs w:val="20"/>
              </w:rPr>
            </w:pPr>
            <w:del w:id="268" w:author="Tricia Van Laar" w:date="2024-07-15T19:46:00Z">
              <w:r w:rsidRPr="00CB41DA" w:rsidDel="00A47119">
                <w:rPr>
                  <w:rFonts w:eastAsia="Times New Roman" w:cs="Calibri"/>
                  <w:color w:val="000000"/>
                  <w:sz w:val="20"/>
                  <w:szCs w:val="20"/>
                </w:rPr>
                <w:delText>3244</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6C281334" w14:textId="35C808A0" w:rsidR="00CB41DA" w:rsidRPr="00CB41DA" w:rsidDel="00A47119" w:rsidRDefault="00CB41DA" w:rsidP="00CB41DA">
            <w:pPr>
              <w:spacing w:after="0" w:line="240" w:lineRule="auto"/>
              <w:jc w:val="center"/>
              <w:rPr>
                <w:del w:id="269" w:author="Tricia Van Laar" w:date="2024-07-15T19:46:00Z"/>
                <w:rFonts w:eastAsia="Times New Roman" w:cs="Calibri"/>
                <w:color w:val="000000"/>
                <w:sz w:val="20"/>
                <w:szCs w:val="20"/>
              </w:rPr>
            </w:pPr>
            <w:del w:id="270" w:author="Tricia Van Laar" w:date="2024-07-15T19:46:00Z">
              <w:r w:rsidRPr="00CB41DA" w:rsidDel="00A47119">
                <w:rPr>
                  <w:rFonts w:eastAsia="Times New Roman" w:cs="Calibri"/>
                  <w:color w:val="000000"/>
                  <w:sz w:val="20"/>
                  <w:szCs w:val="20"/>
                </w:rPr>
                <w:delText>3202</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587590AC" w14:textId="23604498" w:rsidR="00CB41DA" w:rsidRPr="00CB41DA" w:rsidDel="00A47119" w:rsidRDefault="00000000" w:rsidP="00CB41DA">
            <w:pPr>
              <w:spacing w:after="0" w:line="240" w:lineRule="auto"/>
              <w:jc w:val="center"/>
              <w:rPr>
                <w:del w:id="271" w:author="Tricia Van Laar" w:date="2024-07-15T19:46:00Z"/>
                <w:rFonts w:eastAsia="Times New Roman" w:cs="Calibri"/>
                <w:color w:val="000000"/>
                <w:sz w:val="20"/>
                <w:szCs w:val="20"/>
              </w:rPr>
            </w:pPr>
            <w:del w:id="272" w:author="Tricia Van Laar" w:date="2024-07-15T19:46:00Z">
              <w:r w:rsidDel="00A47119">
                <w:fldChar w:fldCharType="begin"/>
              </w:r>
              <w:r w:rsidDel="00A47119">
                <w:delInstrText>HYPERLINK "https://www.ncbi.nlm.nih.gov/sra/?term=SRR29202454"</w:delInstrText>
              </w:r>
              <w:r w:rsidDel="00A47119">
                <w:fldChar w:fldCharType="separate"/>
              </w:r>
              <w:r w:rsidR="00CB41DA" w:rsidRPr="00CB41DA" w:rsidDel="00A47119">
                <w:rPr>
                  <w:rStyle w:val="Hyperlink"/>
                  <w:rFonts w:eastAsia="Times New Roman" w:cs="Calibri"/>
                  <w:sz w:val="20"/>
                  <w:szCs w:val="20"/>
                </w:rPr>
                <w:delText>SRR29202454</w:delText>
              </w:r>
              <w:r w:rsidDel="00A47119">
                <w:rPr>
                  <w:rStyle w:val="Hyperlink"/>
                  <w:rFonts w:eastAsia="Times New Roman" w:cs="Calibri"/>
                  <w:sz w:val="20"/>
                  <w:szCs w:val="20"/>
                </w:rPr>
                <w:fldChar w:fldCharType="end"/>
              </w:r>
            </w:del>
          </w:p>
        </w:tc>
      </w:tr>
      <w:tr w:rsidR="00CB41DA" w:rsidRPr="00CB41DA" w:rsidDel="00A47119" w14:paraId="63C72BDB" w14:textId="5B470A4B" w:rsidTr="00CB41DA">
        <w:trPr>
          <w:trHeight w:val="320"/>
          <w:del w:id="273"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67F77E5A" w14:textId="48CA6413" w:rsidR="00CB41DA" w:rsidRPr="00CB41DA" w:rsidDel="00A47119" w:rsidRDefault="00CB41DA" w:rsidP="00CB41DA">
            <w:pPr>
              <w:spacing w:after="0" w:line="240" w:lineRule="auto"/>
              <w:jc w:val="center"/>
              <w:rPr>
                <w:del w:id="274" w:author="Tricia Van Laar" w:date="2024-07-15T19:46:00Z"/>
                <w:rFonts w:eastAsia="Times New Roman" w:cs="Calibri"/>
                <w:color w:val="000000"/>
                <w:sz w:val="20"/>
                <w:szCs w:val="20"/>
              </w:rPr>
            </w:pPr>
            <w:del w:id="275" w:author="Tricia Van Laar" w:date="2024-07-15T19:46:00Z">
              <w:r w:rsidRPr="00CB41DA" w:rsidDel="00A47119">
                <w:rPr>
                  <w:rFonts w:cs="Calibri"/>
                  <w:color w:val="000000"/>
                  <w:sz w:val="20"/>
                  <w:szCs w:val="20"/>
                </w:rPr>
                <w:delText>CHSP03</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CB72587" w14:textId="76163563" w:rsidR="00CB41DA" w:rsidRPr="00CB41DA" w:rsidDel="00A47119" w:rsidRDefault="00CB41DA" w:rsidP="00CB41DA">
            <w:pPr>
              <w:spacing w:after="0" w:line="240" w:lineRule="auto"/>
              <w:jc w:val="center"/>
              <w:rPr>
                <w:del w:id="276" w:author="Tricia Van Laar" w:date="2024-07-15T19:46:00Z"/>
                <w:rFonts w:eastAsia="Times New Roman" w:cs="Calibri"/>
                <w:color w:val="000000"/>
                <w:sz w:val="20"/>
                <w:szCs w:val="20"/>
              </w:rPr>
            </w:pPr>
            <w:del w:id="277" w:author="Tricia Van Laar" w:date="2024-07-15T19:46:00Z">
              <w:r w:rsidRPr="00CB41DA" w:rsidDel="00A47119">
                <w:rPr>
                  <w:rFonts w:eastAsia="Times New Roman" w:cs="Calibri"/>
                  <w:color w:val="000000"/>
                  <w:sz w:val="20"/>
                  <w:szCs w:val="20"/>
                </w:rPr>
                <w:delText>298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92775EC" w14:textId="3B9354AB" w:rsidR="00CB41DA" w:rsidRPr="00CB41DA" w:rsidDel="00A47119" w:rsidRDefault="00CB41DA" w:rsidP="00CB41DA">
            <w:pPr>
              <w:spacing w:after="0" w:line="240" w:lineRule="auto"/>
              <w:jc w:val="center"/>
              <w:rPr>
                <w:del w:id="278" w:author="Tricia Van Laar" w:date="2024-07-15T19:46:00Z"/>
                <w:rFonts w:eastAsia="Times New Roman" w:cs="Calibri"/>
                <w:color w:val="000000"/>
                <w:sz w:val="20"/>
                <w:szCs w:val="20"/>
              </w:rPr>
            </w:pPr>
            <w:del w:id="279"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9E3BC52" w14:textId="635D145C" w:rsidR="00CB41DA" w:rsidRPr="00CB41DA" w:rsidDel="00A47119" w:rsidRDefault="00CB41DA" w:rsidP="00CB41DA">
            <w:pPr>
              <w:spacing w:after="0" w:line="240" w:lineRule="auto"/>
              <w:jc w:val="center"/>
              <w:rPr>
                <w:del w:id="280" w:author="Tricia Van Laar" w:date="2024-07-15T19:46:00Z"/>
                <w:rFonts w:eastAsia="Times New Roman" w:cs="Calibri"/>
                <w:color w:val="000000"/>
                <w:sz w:val="20"/>
                <w:szCs w:val="20"/>
              </w:rPr>
            </w:pPr>
            <w:del w:id="281" w:author="Tricia Van Laar" w:date="2024-07-15T19:46:00Z">
              <w:r w:rsidRPr="00CB41DA" w:rsidDel="00A47119">
                <w:rPr>
                  <w:rFonts w:eastAsia="Times New Roman" w:cs="Calibri"/>
                  <w:color w:val="000000"/>
                  <w:sz w:val="20"/>
                  <w:szCs w:val="20"/>
                </w:rPr>
                <w:delText>9871</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0BC6A9B" w14:textId="12C2C501" w:rsidR="00CB41DA" w:rsidRPr="00CB41DA" w:rsidDel="00A47119" w:rsidRDefault="00CB41DA" w:rsidP="00CB41DA">
            <w:pPr>
              <w:spacing w:after="0" w:line="240" w:lineRule="auto"/>
              <w:jc w:val="center"/>
              <w:rPr>
                <w:del w:id="282" w:author="Tricia Van Laar" w:date="2024-07-15T19:46:00Z"/>
                <w:rFonts w:eastAsia="Times New Roman" w:cs="Calibri"/>
                <w:color w:val="000000"/>
                <w:sz w:val="20"/>
                <w:szCs w:val="20"/>
              </w:rPr>
            </w:pPr>
            <w:del w:id="283" w:author="Tricia Van Laar" w:date="2024-07-15T19:46:00Z">
              <w:r w:rsidRPr="00CB41DA" w:rsidDel="00A47119">
                <w:rPr>
                  <w:rFonts w:eastAsia="Times New Roman" w:cs="Calibri"/>
                  <w:color w:val="000000"/>
                  <w:sz w:val="20"/>
                  <w:szCs w:val="20"/>
                </w:rPr>
                <w:delText>9269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752ADD4" w14:textId="56E77D3C" w:rsidR="00CB41DA" w:rsidRPr="00CB41DA" w:rsidDel="00A47119" w:rsidRDefault="00CB41DA" w:rsidP="00CB41DA">
            <w:pPr>
              <w:spacing w:after="0" w:line="240" w:lineRule="auto"/>
              <w:jc w:val="center"/>
              <w:rPr>
                <w:del w:id="284" w:author="Tricia Van Laar" w:date="2024-07-15T19:46:00Z"/>
                <w:rFonts w:eastAsia="Times New Roman" w:cs="Calibri"/>
                <w:color w:val="000000"/>
                <w:sz w:val="20"/>
                <w:szCs w:val="20"/>
              </w:rPr>
            </w:pPr>
            <w:del w:id="285" w:author="Tricia Van Laar" w:date="2024-07-15T19:46:00Z">
              <w:r w:rsidRPr="00CB41DA" w:rsidDel="00A47119">
                <w:rPr>
                  <w:rFonts w:eastAsia="Times New Roman" w:cs="Calibri"/>
                  <w:color w:val="000000"/>
                  <w:sz w:val="20"/>
                  <w:szCs w:val="20"/>
                </w:rPr>
                <w:delText>9186</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9E358B0" w14:textId="18D9FE6E" w:rsidR="00CB41DA" w:rsidRPr="00CB41DA" w:rsidDel="00A47119" w:rsidRDefault="00CB41DA" w:rsidP="00CB41DA">
            <w:pPr>
              <w:spacing w:after="0" w:line="240" w:lineRule="auto"/>
              <w:jc w:val="center"/>
              <w:rPr>
                <w:del w:id="286" w:author="Tricia Van Laar" w:date="2024-07-15T19:46:00Z"/>
                <w:rFonts w:eastAsia="Times New Roman" w:cs="Calibri"/>
                <w:color w:val="000000"/>
                <w:sz w:val="20"/>
                <w:szCs w:val="20"/>
              </w:rPr>
            </w:pPr>
            <w:del w:id="287" w:author="Tricia Van Laar" w:date="2024-07-15T19:46:00Z">
              <w:r w:rsidRPr="00CB41DA" w:rsidDel="00A47119">
                <w:rPr>
                  <w:rFonts w:eastAsia="Times New Roman" w:cs="Calibri"/>
                  <w:color w:val="000000"/>
                  <w:sz w:val="20"/>
                  <w:szCs w:val="20"/>
                </w:rPr>
                <w:delText>9208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1CE1407" w14:textId="3F8579AE" w:rsidR="00CB41DA" w:rsidRPr="00CB41DA" w:rsidDel="00A47119" w:rsidRDefault="00CB41DA" w:rsidP="00CB41DA">
            <w:pPr>
              <w:spacing w:after="0" w:line="240" w:lineRule="auto"/>
              <w:jc w:val="center"/>
              <w:rPr>
                <w:del w:id="288" w:author="Tricia Van Laar" w:date="2024-07-15T19:46:00Z"/>
                <w:rFonts w:eastAsia="Times New Roman" w:cs="Calibri"/>
                <w:color w:val="000000"/>
                <w:sz w:val="20"/>
                <w:szCs w:val="20"/>
              </w:rPr>
            </w:pPr>
            <w:del w:id="289" w:author="Tricia Van Laar" w:date="2024-07-15T19:46:00Z">
              <w:r w:rsidRPr="00CB41DA" w:rsidDel="00A47119">
                <w:rPr>
                  <w:rFonts w:eastAsia="Times New Roman" w:cs="Calibri"/>
                  <w:color w:val="000000"/>
                  <w:sz w:val="20"/>
                  <w:szCs w:val="20"/>
                </w:rPr>
                <w:delText>9144</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09E34450" w14:textId="6E2BF94B" w:rsidR="00CB41DA" w:rsidRPr="00CB41DA" w:rsidDel="00A47119" w:rsidRDefault="00CB41DA" w:rsidP="00CB41DA">
            <w:pPr>
              <w:spacing w:after="0" w:line="240" w:lineRule="auto"/>
              <w:jc w:val="center"/>
              <w:rPr>
                <w:del w:id="290" w:author="Tricia Van Laar" w:date="2024-07-15T19:46:00Z"/>
                <w:rFonts w:eastAsia="Times New Roman" w:cs="Calibri"/>
                <w:color w:val="000000"/>
                <w:sz w:val="20"/>
                <w:szCs w:val="20"/>
              </w:rPr>
            </w:pPr>
            <w:del w:id="291" w:author="Tricia Van Laar" w:date="2024-07-15T19:46:00Z">
              <w:r w:rsidRPr="00CB41DA" w:rsidDel="00A47119">
                <w:rPr>
                  <w:rFonts w:eastAsia="Times New Roman" w:cs="Calibri"/>
                  <w:color w:val="000000"/>
                  <w:sz w:val="20"/>
                  <w:szCs w:val="20"/>
                </w:rPr>
                <w:delText>6304</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6EC05699" w14:textId="09FD7390" w:rsidR="00CB41DA" w:rsidRPr="00CB41DA" w:rsidDel="00A47119" w:rsidRDefault="00000000" w:rsidP="00CB41DA">
            <w:pPr>
              <w:spacing w:after="0" w:line="240" w:lineRule="auto"/>
              <w:jc w:val="center"/>
              <w:rPr>
                <w:del w:id="292" w:author="Tricia Van Laar" w:date="2024-07-15T19:46:00Z"/>
                <w:rFonts w:eastAsia="Times New Roman" w:cs="Calibri"/>
                <w:color w:val="000000"/>
                <w:sz w:val="20"/>
                <w:szCs w:val="20"/>
              </w:rPr>
            </w:pPr>
            <w:del w:id="293" w:author="Tricia Van Laar" w:date="2024-07-15T19:46:00Z">
              <w:r w:rsidDel="00A47119">
                <w:fldChar w:fldCharType="begin"/>
              </w:r>
              <w:r w:rsidDel="00A47119">
                <w:delInstrText>HYPERLINK "https://www.ncbi.nlm.nih.gov/sra/?term=SRR29202451"</w:delInstrText>
              </w:r>
              <w:r w:rsidDel="00A47119">
                <w:fldChar w:fldCharType="separate"/>
              </w:r>
              <w:r w:rsidR="00CB41DA" w:rsidRPr="00CB41DA" w:rsidDel="00A47119">
                <w:rPr>
                  <w:rStyle w:val="Hyperlink"/>
                  <w:rFonts w:eastAsia="Times New Roman" w:cs="Calibri"/>
                  <w:sz w:val="20"/>
                  <w:szCs w:val="20"/>
                </w:rPr>
                <w:delText>SRR29202451</w:delText>
              </w:r>
              <w:r w:rsidDel="00A47119">
                <w:rPr>
                  <w:rStyle w:val="Hyperlink"/>
                  <w:rFonts w:eastAsia="Times New Roman" w:cs="Calibri"/>
                  <w:sz w:val="20"/>
                  <w:szCs w:val="20"/>
                </w:rPr>
                <w:fldChar w:fldCharType="end"/>
              </w:r>
            </w:del>
          </w:p>
        </w:tc>
      </w:tr>
      <w:tr w:rsidR="00CB41DA" w:rsidRPr="00CB41DA" w:rsidDel="00A47119" w14:paraId="6DCD569F" w14:textId="46F08C0A" w:rsidTr="00CB41DA">
        <w:trPr>
          <w:trHeight w:val="320"/>
          <w:del w:id="294"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6AEA6F8F" w14:textId="18BF7A0A" w:rsidR="00CB41DA" w:rsidRPr="00CB41DA" w:rsidDel="00A47119" w:rsidRDefault="00CB41DA" w:rsidP="00CB41DA">
            <w:pPr>
              <w:spacing w:after="0" w:line="240" w:lineRule="auto"/>
              <w:jc w:val="center"/>
              <w:rPr>
                <w:del w:id="295" w:author="Tricia Van Laar" w:date="2024-07-15T19:46:00Z"/>
                <w:rFonts w:eastAsia="Times New Roman" w:cs="Calibri"/>
                <w:color w:val="000000"/>
                <w:sz w:val="20"/>
                <w:szCs w:val="20"/>
              </w:rPr>
            </w:pPr>
            <w:del w:id="296" w:author="Tricia Van Laar" w:date="2024-07-15T19:46:00Z">
              <w:r w:rsidRPr="00CB41DA" w:rsidDel="00A47119">
                <w:rPr>
                  <w:rFonts w:cs="Calibri"/>
                  <w:color w:val="000000"/>
                  <w:sz w:val="20"/>
                  <w:szCs w:val="20"/>
                </w:rPr>
                <w:delText>CHSP04</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EC6BC95" w14:textId="5CD82D79" w:rsidR="00CB41DA" w:rsidRPr="00CB41DA" w:rsidDel="00A47119" w:rsidRDefault="00CB41DA" w:rsidP="00CB41DA">
            <w:pPr>
              <w:spacing w:after="0" w:line="240" w:lineRule="auto"/>
              <w:jc w:val="center"/>
              <w:rPr>
                <w:del w:id="297" w:author="Tricia Van Laar" w:date="2024-07-15T19:46:00Z"/>
                <w:rFonts w:eastAsia="Times New Roman" w:cs="Calibri"/>
                <w:color w:val="000000"/>
                <w:sz w:val="20"/>
                <w:szCs w:val="20"/>
              </w:rPr>
            </w:pPr>
            <w:del w:id="298" w:author="Tricia Van Laar" w:date="2024-07-15T19:46:00Z">
              <w:r w:rsidRPr="00CB41DA" w:rsidDel="00A47119">
                <w:rPr>
                  <w:rFonts w:eastAsia="Times New Roman" w:cs="Calibri"/>
                  <w:color w:val="000000"/>
                  <w:sz w:val="20"/>
                  <w:szCs w:val="20"/>
                </w:rPr>
                <w:delText>93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93D6EBA" w14:textId="1FDC90B5" w:rsidR="00CB41DA" w:rsidRPr="00CB41DA" w:rsidDel="00A47119" w:rsidRDefault="00CB41DA" w:rsidP="00CB41DA">
            <w:pPr>
              <w:spacing w:after="0" w:line="240" w:lineRule="auto"/>
              <w:jc w:val="center"/>
              <w:rPr>
                <w:del w:id="299" w:author="Tricia Van Laar" w:date="2024-07-15T19:46:00Z"/>
                <w:rFonts w:eastAsia="Times New Roman" w:cs="Calibri"/>
                <w:color w:val="000000"/>
                <w:sz w:val="20"/>
                <w:szCs w:val="20"/>
              </w:rPr>
            </w:pPr>
            <w:del w:id="300"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4CDC429" w14:textId="2EAC8577" w:rsidR="00CB41DA" w:rsidRPr="00CB41DA" w:rsidDel="00A47119" w:rsidRDefault="00CB41DA" w:rsidP="00CB41DA">
            <w:pPr>
              <w:spacing w:after="0" w:line="240" w:lineRule="auto"/>
              <w:jc w:val="center"/>
              <w:rPr>
                <w:del w:id="301" w:author="Tricia Van Laar" w:date="2024-07-15T19:46:00Z"/>
                <w:rFonts w:eastAsia="Times New Roman" w:cs="Calibri"/>
                <w:color w:val="000000"/>
                <w:sz w:val="20"/>
                <w:szCs w:val="20"/>
              </w:rPr>
            </w:pPr>
            <w:del w:id="302" w:author="Tricia Van Laar" w:date="2024-07-15T19:46:00Z">
              <w:r w:rsidRPr="00CB41DA" w:rsidDel="00A47119">
                <w:rPr>
                  <w:rFonts w:eastAsia="Times New Roman" w:cs="Calibri"/>
                  <w:color w:val="000000"/>
                  <w:sz w:val="20"/>
                  <w:szCs w:val="20"/>
                </w:rPr>
                <w:delText>11302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4EB5CFF" w14:textId="41058D86" w:rsidR="00CB41DA" w:rsidRPr="00CB41DA" w:rsidDel="00A47119" w:rsidRDefault="00CB41DA" w:rsidP="00CB41DA">
            <w:pPr>
              <w:spacing w:after="0" w:line="240" w:lineRule="auto"/>
              <w:jc w:val="center"/>
              <w:rPr>
                <w:del w:id="303" w:author="Tricia Van Laar" w:date="2024-07-15T19:46:00Z"/>
                <w:rFonts w:eastAsia="Times New Roman" w:cs="Calibri"/>
                <w:color w:val="000000"/>
                <w:sz w:val="20"/>
                <w:szCs w:val="20"/>
              </w:rPr>
            </w:pPr>
            <w:del w:id="304" w:author="Tricia Van Laar" w:date="2024-07-15T19:46:00Z">
              <w:r w:rsidRPr="00CB41DA" w:rsidDel="00A47119">
                <w:rPr>
                  <w:rFonts w:eastAsia="Times New Roman" w:cs="Calibri"/>
                  <w:color w:val="000000"/>
                  <w:sz w:val="20"/>
                  <w:szCs w:val="20"/>
                </w:rPr>
                <w:delText>10028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245B5F1B" w14:textId="3147BD5B" w:rsidR="00CB41DA" w:rsidRPr="00CB41DA" w:rsidDel="00A47119" w:rsidRDefault="00CB41DA" w:rsidP="00CB41DA">
            <w:pPr>
              <w:spacing w:after="0" w:line="240" w:lineRule="auto"/>
              <w:jc w:val="center"/>
              <w:rPr>
                <w:del w:id="305" w:author="Tricia Van Laar" w:date="2024-07-15T19:46:00Z"/>
                <w:rFonts w:eastAsia="Times New Roman" w:cs="Calibri"/>
                <w:color w:val="000000"/>
                <w:sz w:val="20"/>
                <w:szCs w:val="20"/>
              </w:rPr>
            </w:pPr>
            <w:del w:id="306" w:author="Tricia Van Laar" w:date="2024-07-15T19:46:00Z">
              <w:r w:rsidRPr="00CB41DA" w:rsidDel="00A47119">
                <w:rPr>
                  <w:rFonts w:eastAsia="Times New Roman" w:cs="Calibri"/>
                  <w:color w:val="000000"/>
                  <w:sz w:val="20"/>
                  <w:szCs w:val="20"/>
                </w:rPr>
                <w:delText>9851</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605C58B0" w14:textId="08B76C69" w:rsidR="00CB41DA" w:rsidRPr="00CB41DA" w:rsidDel="00A47119" w:rsidRDefault="00CB41DA" w:rsidP="00CB41DA">
            <w:pPr>
              <w:spacing w:after="0" w:line="240" w:lineRule="auto"/>
              <w:jc w:val="center"/>
              <w:rPr>
                <w:del w:id="307" w:author="Tricia Van Laar" w:date="2024-07-15T19:46:00Z"/>
                <w:rFonts w:eastAsia="Times New Roman" w:cs="Calibri"/>
                <w:color w:val="000000"/>
                <w:sz w:val="20"/>
                <w:szCs w:val="20"/>
              </w:rPr>
            </w:pPr>
            <w:del w:id="308" w:author="Tricia Van Laar" w:date="2024-07-15T19:46:00Z">
              <w:r w:rsidRPr="00CB41DA" w:rsidDel="00A47119">
                <w:rPr>
                  <w:rFonts w:eastAsia="Times New Roman" w:cs="Calibri"/>
                  <w:color w:val="000000"/>
                  <w:sz w:val="20"/>
                  <w:szCs w:val="20"/>
                </w:rPr>
                <w:delText>9844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1C33586" w14:textId="01CA1A6C" w:rsidR="00CB41DA" w:rsidRPr="00CB41DA" w:rsidDel="00A47119" w:rsidRDefault="00CB41DA" w:rsidP="00CB41DA">
            <w:pPr>
              <w:spacing w:after="0" w:line="240" w:lineRule="auto"/>
              <w:jc w:val="center"/>
              <w:rPr>
                <w:del w:id="309" w:author="Tricia Van Laar" w:date="2024-07-15T19:46:00Z"/>
                <w:rFonts w:eastAsia="Times New Roman" w:cs="Calibri"/>
                <w:color w:val="000000"/>
                <w:sz w:val="20"/>
                <w:szCs w:val="20"/>
              </w:rPr>
            </w:pPr>
            <w:del w:id="310" w:author="Tricia Van Laar" w:date="2024-07-15T19:46:00Z">
              <w:r w:rsidRPr="00CB41DA" w:rsidDel="00A47119">
                <w:rPr>
                  <w:rFonts w:eastAsia="Times New Roman" w:cs="Calibri"/>
                  <w:color w:val="000000"/>
                  <w:sz w:val="20"/>
                  <w:szCs w:val="20"/>
                </w:rPr>
                <w:delText>9332</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48E92A80" w14:textId="42828B3D" w:rsidR="00CB41DA" w:rsidRPr="00CB41DA" w:rsidDel="00A47119" w:rsidRDefault="00CB41DA" w:rsidP="00CB41DA">
            <w:pPr>
              <w:spacing w:after="0" w:line="240" w:lineRule="auto"/>
              <w:jc w:val="center"/>
              <w:rPr>
                <w:del w:id="311" w:author="Tricia Van Laar" w:date="2024-07-15T19:46:00Z"/>
                <w:rFonts w:eastAsia="Times New Roman" w:cs="Calibri"/>
                <w:color w:val="000000"/>
                <w:sz w:val="20"/>
                <w:szCs w:val="20"/>
              </w:rPr>
            </w:pPr>
            <w:del w:id="312" w:author="Tricia Van Laar" w:date="2024-07-15T19:46:00Z">
              <w:r w:rsidRPr="00CB41DA" w:rsidDel="00A47119">
                <w:rPr>
                  <w:rFonts w:eastAsia="Times New Roman" w:cs="Calibri"/>
                  <w:color w:val="000000"/>
                  <w:sz w:val="20"/>
                  <w:szCs w:val="20"/>
                </w:rPr>
                <w:delText>9012</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34103BA7" w14:textId="39A9ECDC" w:rsidR="00CB41DA" w:rsidRPr="00CB41DA" w:rsidDel="00A47119" w:rsidRDefault="00000000" w:rsidP="00CB41DA">
            <w:pPr>
              <w:spacing w:after="0" w:line="240" w:lineRule="auto"/>
              <w:jc w:val="center"/>
              <w:rPr>
                <w:del w:id="313" w:author="Tricia Van Laar" w:date="2024-07-15T19:46:00Z"/>
                <w:rFonts w:eastAsia="Times New Roman" w:cs="Calibri"/>
                <w:color w:val="000000"/>
                <w:sz w:val="20"/>
                <w:szCs w:val="20"/>
              </w:rPr>
            </w:pPr>
            <w:del w:id="314" w:author="Tricia Van Laar" w:date="2024-07-15T19:46:00Z">
              <w:r w:rsidDel="00A47119">
                <w:fldChar w:fldCharType="begin"/>
              </w:r>
              <w:r w:rsidDel="00A47119">
                <w:delInstrText>HYPERLINK "https://www.ncbi.nlm.nih.gov/sra/?term=SRR29202441"</w:delInstrText>
              </w:r>
              <w:r w:rsidDel="00A47119">
                <w:fldChar w:fldCharType="separate"/>
              </w:r>
              <w:r w:rsidR="00CB41DA" w:rsidRPr="00CB41DA" w:rsidDel="00A47119">
                <w:rPr>
                  <w:rStyle w:val="Hyperlink"/>
                  <w:rFonts w:eastAsia="Times New Roman" w:cs="Calibri"/>
                  <w:sz w:val="20"/>
                  <w:szCs w:val="20"/>
                </w:rPr>
                <w:delText>SRR29202441</w:delText>
              </w:r>
              <w:r w:rsidDel="00A47119">
                <w:rPr>
                  <w:rStyle w:val="Hyperlink"/>
                  <w:rFonts w:eastAsia="Times New Roman" w:cs="Calibri"/>
                  <w:sz w:val="20"/>
                  <w:szCs w:val="20"/>
                </w:rPr>
                <w:fldChar w:fldCharType="end"/>
              </w:r>
            </w:del>
          </w:p>
        </w:tc>
      </w:tr>
      <w:tr w:rsidR="00CB41DA" w:rsidRPr="00CB41DA" w:rsidDel="00A47119" w14:paraId="0CEB768F" w14:textId="1EE3A720" w:rsidTr="00CB41DA">
        <w:trPr>
          <w:trHeight w:val="320"/>
          <w:del w:id="315"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7981139C" w14:textId="4C864E7E" w:rsidR="00CB41DA" w:rsidRPr="00CB41DA" w:rsidDel="00A47119" w:rsidRDefault="00CB41DA" w:rsidP="00CB41DA">
            <w:pPr>
              <w:spacing w:after="0" w:line="240" w:lineRule="auto"/>
              <w:jc w:val="center"/>
              <w:rPr>
                <w:del w:id="316" w:author="Tricia Van Laar" w:date="2024-07-15T19:46:00Z"/>
                <w:rFonts w:eastAsia="Times New Roman" w:cs="Calibri"/>
                <w:color w:val="000000"/>
                <w:sz w:val="20"/>
                <w:szCs w:val="20"/>
              </w:rPr>
            </w:pPr>
            <w:del w:id="317" w:author="Tricia Van Laar" w:date="2024-07-15T19:46:00Z">
              <w:r w:rsidRPr="00CB41DA" w:rsidDel="00A47119">
                <w:rPr>
                  <w:rFonts w:cs="Calibri"/>
                  <w:color w:val="000000"/>
                  <w:sz w:val="20"/>
                  <w:szCs w:val="20"/>
                </w:rPr>
                <w:delText>CHSP05</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DA3FA1" w14:textId="1D2E266A" w:rsidR="00CB41DA" w:rsidRPr="00CB41DA" w:rsidDel="00A47119" w:rsidRDefault="00CB41DA" w:rsidP="00CB41DA">
            <w:pPr>
              <w:spacing w:after="0" w:line="240" w:lineRule="auto"/>
              <w:jc w:val="center"/>
              <w:rPr>
                <w:del w:id="318" w:author="Tricia Van Laar" w:date="2024-07-15T19:46:00Z"/>
                <w:rFonts w:eastAsia="Times New Roman" w:cs="Calibri"/>
                <w:color w:val="000000"/>
                <w:sz w:val="20"/>
                <w:szCs w:val="20"/>
              </w:rPr>
            </w:pPr>
            <w:del w:id="319" w:author="Tricia Van Laar" w:date="2024-07-15T19:46:00Z">
              <w:r w:rsidRPr="00CB41DA" w:rsidDel="00A47119">
                <w:rPr>
                  <w:rFonts w:eastAsia="Times New Roman" w:cs="Calibri"/>
                  <w:color w:val="000000"/>
                  <w:sz w:val="20"/>
                  <w:szCs w:val="20"/>
                </w:rPr>
                <w:delText>103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AC7FC59" w14:textId="07F10CBD" w:rsidR="00CB41DA" w:rsidRPr="00CB41DA" w:rsidDel="00A47119" w:rsidRDefault="00CB41DA" w:rsidP="00CB41DA">
            <w:pPr>
              <w:spacing w:after="0" w:line="240" w:lineRule="auto"/>
              <w:jc w:val="center"/>
              <w:rPr>
                <w:del w:id="320" w:author="Tricia Van Laar" w:date="2024-07-15T19:46:00Z"/>
                <w:rFonts w:eastAsia="Times New Roman" w:cs="Calibri"/>
                <w:color w:val="000000"/>
                <w:sz w:val="20"/>
                <w:szCs w:val="20"/>
              </w:rPr>
            </w:pPr>
            <w:del w:id="321"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528BBA6" w14:textId="3862CEB6" w:rsidR="00CB41DA" w:rsidRPr="00CB41DA" w:rsidDel="00A47119" w:rsidRDefault="00CB41DA" w:rsidP="00CB41DA">
            <w:pPr>
              <w:spacing w:after="0" w:line="240" w:lineRule="auto"/>
              <w:jc w:val="center"/>
              <w:rPr>
                <w:del w:id="322" w:author="Tricia Van Laar" w:date="2024-07-15T19:46:00Z"/>
                <w:rFonts w:eastAsia="Times New Roman" w:cs="Calibri"/>
                <w:color w:val="000000"/>
                <w:sz w:val="20"/>
                <w:szCs w:val="20"/>
              </w:rPr>
            </w:pPr>
            <w:del w:id="323" w:author="Tricia Van Laar" w:date="2024-07-15T19:46:00Z">
              <w:r w:rsidRPr="00CB41DA" w:rsidDel="00A47119">
                <w:rPr>
                  <w:rFonts w:eastAsia="Times New Roman" w:cs="Calibri"/>
                  <w:color w:val="000000"/>
                  <w:sz w:val="20"/>
                  <w:szCs w:val="20"/>
                </w:rPr>
                <w:delText>43007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6B39690" w14:textId="570889AD" w:rsidR="00CB41DA" w:rsidRPr="00CB41DA" w:rsidDel="00A47119" w:rsidRDefault="00CB41DA" w:rsidP="00CB41DA">
            <w:pPr>
              <w:spacing w:after="0" w:line="240" w:lineRule="auto"/>
              <w:jc w:val="center"/>
              <w:rPr>
                <w:del w:id="324" w:author="Tricia Van Laar" w:date="2024-07-15T19:46:00Z"/>
                <w:rFonts w:eastAsia="Times New Roman" w:cs="Calibri"/>
                <w:color w:val="000000"/>
                <w:sz w:val="20"/>
                <w:szCs w:val="20"/>
              </w:rPr>
            </w:pPr>
            <w:del w:id="325" w:author="Tricia Van Laar" w:date="2024-07-15T19:46:00Z">
              <w:r w:rsidRPr="00CB41DA" w:rsidDel="00A47119">
                <w:rPr>
                  <w:rFonts w:eastAsia="Times New Roman" w:cs="Calibri"/>
                  <w:color w:val="000000"/>
                  <w:sz w:val="20"/>
                  <w:szCs w:val="20"/>
                </w:rPr>
                <w:delText>38430</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2A3E22F" w14:textId="13687163" w:rsidR="00CB41DA" w:rsidRPr="00CB41DA" w:rsidDel="00A47119" w:rsidRDefault="00CB41DA" w:rsidP="00CB41DA">
            <w:pPr>
              <w:spacing w:after="0" w:line="240" w:lineRule="auto"/>
              <w:jc w:val="center"/>
              <w:rPr>
                <w:del w:id="326" w:author="Tricia Van Laar" w:date="2024-07-15T19:46:00Z"/>
                <w:rFonts w:eastAsia="Times New Roman" w:cs="Calibri"/>
                <w:color w:val="000000"/>
                <w:sz w:val="20"/>
                <w:szCs w:val="20"/>
              </w:rPr>
            </w:pPr>
            <w:del w:id="327" w:author="Tricia Van Laar" w:date="2024-07-15T19:46:00Z">
              <w:r w:rsidRPr="00CB41DA" w:rsidDel="00A47119">
                <w:rPr>
                  <w:rFonts w:eastAsia="Times New Roman" w:cs="Calibri"/>
                  <w:color w:val="000000"/>
                  <w:sz w:val="20"/>
                  <w:szCs w:val="20"/>
                </w:rPr>
                <w:delText>37808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7429170A" w14:textId="358594D2" w:rsidR="00CB41DA" w:rsidRPr="00CB41DA" w:rsidDel="00A47119" w:rsidRDefault="00CB41DA" w:rsidP="00CB41DA">
            <w:pPr>
              <w:spacing w:after="0" w:line="240" w:lineRule="auto"/>
              <w:jc w:val="center"/>
              <w:rPr>
                <w:del w:id="328" w:author="Tricia Van Laar" w:date="2024-07-15T19:46:00Z"/>
                <w:rFonts w:eastAsia="Times New Roman" w:cs="Calibri"/>
                <w:color w:val="000000"/>
                <w:sz w:val="20"/>
                <w:szCs w:val="20"/>
              </w:rPr>
            </w:pPr>
            <w:del w:id="329" w:author="Tricia Van Laar" w:date="2024-07-15T19:46:00Z">
              <w:r w:rsidRPr="00CB41DA" w:rsidDel="00A47119">
                <w:rPr>
                  <w:rFonts w:eastAsia="Times New Roman" w:cs="Calibri"/>
                  <w:color w:val="000000"/>
                  <w:sz w:val="20"/>
                  <w:szCs w:val="20"/>
                </w:rPr>
                <w:delText>37882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765BF09" w14:textId="1F8AF581" w:rsidR="00CB41DA" w:rsidRPr="00CB41DA" w:rsidDel="00A47119" w:rsidRDefault="00CB41DA" w:rsidP="00CB41DA">
            <w:pPr>
              <w:spacing w:after="0" w:line="240" w:lineRule="auto"/>
              <w:jc w:val="center"/>
              <w:rPr>
                <w:del w:id="330" w:author="Tricia Van Laar" w:date="2024-07-15T19:46:00Z"/>
                <w:rFonts w:eastAsia="Times New Roman" w:cs="Calibri"/>
                <w:color w:val="000000"/>
                <w:sz w:val="20"/>
                <w:szCs w:val="20"/>
              </w:rPr>
            </w:pPr>
            <w:del w:id="331" w:author="Tricia Van Laar" w:date="2024-07-15T19:46:00Z">
              <w:r w:rsidRPr="00CB41DA" w:rsidDel="00A47119">
                <w:rPr>
                  <w:rFonts w:eastAsia="Times New Roman" w:cs="Calibri"/>
                  <w:color w:val="000000"/>
                  <w:sz w:val="20"/>
                  <w:szCs w:val="20"/>
                </w:rPr>
                <w:delText>36601</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455EA565" w14:textId="6206E54E" w:rsidR="00CB41DA" w:rsidRPr="00CB41DA" w:rsidDel="00A47119" w:rsidRDefault="00CB41DA" w:rsidP="00CB41DA">
            <w:pPr>
              <w:spacing w:after="0" w:line="240" w:lineRule="auto"/>
              <w:jc w:val="center"/>
              <w:rPr>
                <w:del w:id="332" w:author="Tricia Van Laar" w:date="2024-07-15T19:46:00Z"/>
                <w:rFonts w:eastAsia="Times New Roman" w:cs="Calibri"/>
                <w:color w:val="000000"/>
                <w:sz w:val="20"/>
                <w:szCs w:val="20"/>
              </w:rPr>
            </w:pPr>
            <w:del w:id="333" w:author="Tricia Van Laar" w:date="2024-07-15T19:46:00Z">
              <w:r w:rsidRPr="00CB41DA" w:rsidDel="00A47119">
                <w:rPr>
                  <w:rFonts w:eastAsia="Times New Roman" w:cs="Calibri"/>
                  <w:color w:val="000000"/>
                  <w:sz w:val="20"/>
                  <w:szCs w:val="20"/>
                </w:rPr>
                <w:delText>35407</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5AFBE776" w14:textId="277A6E3B" w:rsidR="00CB41DA" w:rsidRPr="00CB41DA" w:rsidDel="00A47119" w:rsidRDefault="00000000" w:rsidP="00CB41DA">
            <w:pPr>
              <w:spacing w:after="0" w:line="240" w:lineRule="auto"/>
              <w:jc w:val="center"/>
              <w:rPr>
                <w:del w:id="334" w:author="Tricia Van Laar" w:date="2024-07-15T19:46:00Z"/>
                <w:rFonts w:eastAsia="Times New Roman" w:cs="Calibri"/>
                <w:color w:val="000000"/>
                <w:sz w:val="20"/>
                <w:szCs w:val="20"/>
              </w:rPr>
            </w:pPr>
            <w:del w:id="335" w:author="Tricia Van Laar" w:date="2024-07-15T19:46:00Z">
              <w:r w:rsidDel="00A47119">
                <w:fldChar w:fldCharType="begin"/>
              </w:r>
              <w:r w:rsidDel="00A47119">
                <w:delInstrText>HYPERLINK "https://www.ncbi.nlm.nih.gov/sra/?term=SRR29202455"</w:delInstrText>
              </w:r>
              <w:r w:rsidDel="00A47119">
                <w:fldChar w:fldCharType="separate"/>
              </w:r>
              <w:r w:rsidR="00CB41DA" w:rsidRPr="00CB41DA" w:rsidDel="00A47119">
                <w:rPr>
                  <w:rStyle w:val="Hyperlink"/>
                  <w:rFonts w:eastAsia="Times New Roman" w:cs="Calibri"/>
                  <w:sz w:val="20"/>
                  <w:szCs w:val="20"/>
                </w:rPr>
                <w:delText>SRR29202455</w:delText>
              </w:r>
              <w:r w:rsidDel="00A47119">
                <w:rPr>
                  <w:rStyle w:val="Hyperlink"/>
                  <w:rFonts w:eastAsia="Times New Roman" w:cs="Calibri"/>
                  <w:sz w:val="20"/>
                  <w:szCs w:val="20"/>
                </w:rPr>
                <w:fldChar w:fldCharType="end"/>
              </w:r>
            </w:del>
          </w:p>
        </w:tc>
      </w:tr>
      <w:tr w:rsidR="00CB41DA" w:rsidRPr="00CB41DA" w:rsidDel="00A47119" w14:paraId="7A9B3D90" w14:textId="7A7A601E" w:rsidTr="00CB41DA">
        <w:trPr>
          <w:trHeight w:val="320"/>
          <w:del w:id="336"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402FF383" w14:textId="77BEBD0D" w:rsidR="00CB41DA" w:rsidRPr="00CB41DA" w:rsidDel="00A47119" w:rsidRDefault="00CB41DA" w:rsidP="00CB41DA">
            <w:pPr>
              <w:spacing w:after="0" w:line="240" w:lineRule="auto"/>
              <w:jc w:val="center"/>
              <w:rPr>
                <w:del w:id="337" w:author="Tricia Van Laar" w:date="2024-07-15T19:46:00Z"/>
                <w:rFonts w:eastAsia="Times New Roman" w:cs="Calibri"/>
                <w:color w:val="000000"/>
                <w:sz w:val="20"/>
                <w:szCs w:val="20"/>
              </w:rPr>
            </w:pPr>
            <w:del w:id="338" w:author="Tricia Van Laar" w:date="2024-07-15T19:46:00Z">
              <w:r w:rsidRPr="00CB41DA" w:rsidDel="00A47119">
                <w:rPr>
                  <w:rFonts w:cs="Calibri"/>
                  <w:color w:val="000000"/>
                  <w:sz w:val="20"/>
                  <w:szCs w:val="20"/>
                </w:rPr>
                <w:delText>CHSP06</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A9DBED6" w14:textId="7EFB5A1B" w:rsidR="00CB41DA" w:rsidRPr="00CB41DA" w:rsidDel="00A47119" w:rsidRDefault="00CB41DA" w:rsidP="00CB41DA">
            <w:pPr>
              <w:spacing w:after="0" w:line="240" w:lineRule="auto"/>
              <w:jc w:val="center"/>
              <w:rPr>
                <w:del w:id="339" w:author="Tricia Van Laar" w:date="2024-07-15T19:46:00Z"/>
                <w:rFonts w:eastAsia="Times New Roman" w:cs="Calibri"/>
                <w:color w:val="000000"/>
                <w:sz w:val="20"/>
                <w:szCs w:val="20"/>
              </w:rPr>
            </w:pPr>
            <w:del w:id="340" w:author="Tricia Van Laar" w:date="2024-07-15T19:46:00Z">
              <w:r w:rsidRPr="00CB41DA" w:rsidDel="00A47119">
                <w:rPr>
                  <w:rFonts w:eastAsia="Times New Roman" w:cs="Calibri"/>
                  <w:color w:val="000000"/>
                  <w:sz w:val="20"/>
                  <w:szCs w:val="20"/>
                </w:rPr>
                <w:delText>237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0AECDD7" w14:textId="612E9DB7" w:rsidR="00CB41DA" w:rsidRPr="00CB41DA" w:rsidDel="00A47119" w:rsidRDefault="00CB41DA" w:rsidP="00CB41DA">
            <w:pPr>
              <w:spacing w:after="0" w:line="240" w:lineRule="auto"/>
              <w:jc w:val="center"/>
              <w:rPr>
                <w:del w:id="341" w:author="Tricia Van Laar" w:date="2024-07-15T19:46:00Z"/>
                <w:rFonts w:eastAsia="Times New Roman" w:cs="Calibri"/>
                <w:color w:val="000000"/>
                <w:sz w:val="20"/>
                <w:szCs w:val="20"/>
              </w:rPr>
            </w:pPr>
            <w:del w:id="342"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D1B907E" w14:textId="5288F5F2" w:rsidR="00CB41DA" w:rsidRPr="00CB41DA" w:rsidDel="00A47119" w:rsidRDefault="00CB41DA" w:rsidP="00CB41DA">
            <w:pPr>
              <w:spacing w:after="0" w:line="240" w:lineRule="auto"/>
              <w:jc w:val="center"/>
              <w:rPr>
                <w:del w:id="343" w:author="Tricia Van Laar" w:date="2024-07-15T19:46:00Z"/>
                <w:rFonts w:eastAsia="Times New Roman" w:cs="Calibri"/>
                <w:color w:val="000000"/>
                <w:sz w:val="20"/>
                <w:szCs w:val="20"/>
              </w:rPr>
            </w:pPr>
            <w:del w:id="344" w:author="Tricia Van Laar" w:date="2024-07-15T19:46:00Z">
              <w:r w:rsidRPr="00CB41DA" w:rsidDel="00A47119">
                <w:rPr>
                  <w:rFonts w:eastAsia="Times New Roman" w:cs="Calibri"/>
                  <w:color w:val="000000"/>
                  <w:sz w:val="20"/>
                  <w:szCs w:val="20"/>
                </w:rPr>
                <w:delText>38532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582EE05" w14:textId="7BFAC0CF" w:rsidR="00CB41DA" w:rsidRPr="00CB41DA" w:rsidDel="00A47119" w:rsidRDefault="00CB41DA" w:rsidP="00CB41DA">
            <w:pPr>
              <w:spacing w:after="0" w:line="240" w:lineRule="auto"/>
              <w:jc w:val="center"/>
              <w:rPr>
                <w:del w:id="345" w:author="Tricia Van Laar" w:date="2024-07-15T19:46:00Z"/>
                <w:rFonts w:eastAsia="Times New Roman" w:cs="Calibri"/>
                <w:color w:val="000000"/>
                <w:sz w:val="20"/>
                <w:szCs w:val="20"/>
              </w:rPr>
            </w:pPr>
            <w:del w:id="346" w:author="Tricia Van Laar" w:date="2024-07-15T19:46:00Z">
              <w:r w:rsidRPr="00CB41DA" w:rsidDel="00A47119">
                <w:rPr>
                  <w:rFonts w:eastAsia="Times New Roman" w:cs="Calibri"/>
                  <w:color w:val="000000"/>
                  <w:sz w:val="20"/>
                  <w:szCs w:val="20"/>
                </w:rPr>
                <w:delText>34316</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AF1EACA" w14:textId="37B5B1FB" w:rsidR="00CB41DA" w:rsidRPr="00CB41DA" w:rsidDel="00A47119" w:rsidRDefault="00CB41DA" w:rsidP="00CB41DA">
            <w:pPr>
              <w:spacing w:after="0" w:line="240" w:lineRule="auto"/>
              <w:jc w:val="center"/>
              <w:rPr>
                <w:del w:id="347" w:author="Tricia Van Laar" w:date="2024-07-15T19:46:00Z"/>
                <w:rFonts w:eastAsia="Times New Roman" w:cs="Calibri"/>
                <w:color w:val="000000"/>
                <w:sz w:val="20"/>
                <w:szCs w:val="20"/>
              </w:rPr>
            </w:pPr>
            <w:del w:id="348" w:author="Tricia Van Laar" w:date="2024-07-15T19:46:00Z">
              <w:r w:rsidRPr="00CB41DA" w:rsidDel="00A47119">
                <w:rPr>
                  <w:rFonts w:eastAsia="Times New Roman" w:cs="Calibri"/>
                  <w:color w:val="000000"/>
                  <w:sz w:val="20"/>
                  <w:szCs w:val="20"/>
                </w:rPr>
                <w:delText>33689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0DC93156" w14:textId="680EE69F" w:rsidR="00CB41DA" w:rsidRPr="00CB41DA" w:rsidDel="00A47119" w:rsidRDefault="00CB41DA" w:rsidP="00CB41DA">
            <w:pPr>
              <w:spacing w:after="0" w:line="240" w:lineRule="auto"/>
              <w:jc w:val="center"/>
              <w:rPr>
                <w:del w:id="349" w:author="Tricia Van Laar" w:date="2024-07-15T19:46:00Z"/>
                <w:rFonts w:eastAsia="Times New Roman" w:cs="Calibri"/>
                <w:color w:val="000000"/>
                <w:sz w:val="20"/>
                <w:szCs w:val="20"/>
              </w:rPr>
            </w:pPr>
            <w:del w:id="350" w:author="Tricia Van Laar" w:date="2024-07-15T19:46:00Z">
              <w:r w:rsidRPr="00CB41DA" w:rsidDel="00A47119">
                <w:rPr>
                  <w:rFonts w:eastAsia="Times New Roman" w:cs="Calibri"/>
                  <w:color w:val="000000"/>
                  <w:sz w:val="20"/>
                  <w:szCs w:val="20"/>
                </w:rPr>
                <w:delText>33706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A765D92" w14:textId="37EFE5BF" w:rsidR="00CB41DA" w:rsidRPr="00CB41DA" w:rsidDel="00A47119" w:rsidRDefault="00CB41DA" w:rsidP="00CB41DA">
            <w:pPr>
              <w:spacing w:after="0" w:line="240" w:lineRule="auto"/>
              <w:jc w:val="center"/>
              <w:rPr>
                <w:del w:id="351" w:author="Tricia Van Laar" w:date="2024-07-15T19:46:00Z"/>
                <w:rFonts w:eastAsia="Times New Roman" w:cs="Calibri"/>
                <w:color w:val="000000"/>
                <w:sz w:val="20"/>
                <w:szCs w:val="20"/>
              </w:rPr>
            </w:pPr>
            <w:del w:id="352" w:author="Tricia Van Laar" w:date="2024-07-15T19:46:00Z">
              <w:r w:rsidRPr="00CB41DA" w:rsidDel="00A47119">
                <w:rPr>
                  <w:rFonts w:eastAsia="Times New Roman" w:cs="Calibri"/>
                  <w:color w:val="000000"/>
                  <w:sz w:val="20"/>
                  <w:szCs w:val="20"/>
                </w:rPr>
                <w:delText>32041</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29F0A61F" w14:textId="016EBCEE" w:rsidR="00CB41DA" w:rsidRPr="00CB41DA" w:rsidDel="00A47119" w:rsidRDefault="00CB41DA" w:rsidP="00CB41DA">
            <w:pPr>
              <w:spacing w:after="0" w:line="240" w:lineRule="auto"/>
              <w:jc w:val="center"/>
              <w:rPr>
                <w:del w:id="353" w:author="Tricia Van Laar" w:date="2024-07-15T19:46:00Z"/>
                <w:rFonts w:eastAsia="Times New Roman" w:cs="Calibri"/>
                <w:color w:val="000000"/>
                <w:sz w:val="20"/>
                <w:szCs w:val="20"/>
              </w:rPr>
            </w:pPr>
            <w:del w:id="354" w:author="Tricia Van Laar" w:date="2024-07-15T19:46:00Z">
              <w:r w:rsidRPr="00CB41DA" w:rsidDel="00A47119">
                <w:rPr>
                  <w:rFonts w:eastAsia="Times New Roman" w:cs="Calibri"/>
                  <w:color w:val="000000"/>
                  <w:sz w:val="20"/>
                  <w:szCs w:val="20"/>
                </w:rPr>
                <w:delText>30803</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1021C550" w14:textId="612F9BD7" w:rsidR="00CB41DA" w:rsidRPr="00CB41DA" w:rsidDel="00A47119" w:rsidRDefault="00000000" w:rsidP="00CB41DA">
            <w:pPr>
              <w:spacing w:after="0" w:line="240" w:lineRule="auto"/>
              <w:jc w:val="center"/>
              <w:rPr>
                <w:del w:id="355" w:author="Tricia Van Laar" w:date="2024-07-15T19:46:00Z"/>
                <w:rFonts w:eastAsia="Times New Roman" w:cs="Calibri"/>
                <w:color w:val="000000"/>
                <w:sz w:val="20"/>
                <w:szCs w:val="20"/>
              </w:rPr>
            </w:pPr>
            <w:del w:id="356" w:author="Tricia Van Laar" w:date="2024-07-15T19:46:00Z">
              <w:r w:rsidDel="00A47119">
                <w:fldChar w:fldCharType="begin"/>
              </w:r>
              <w:r w:rsidDel="00A47119">
                <w:delInstrText>HYPERLINK "https://www.ncbi.nlm.nih.gov/sra/?term=SRR29202434"</w:delInstrText>
              </w:r>
              <w:r w:rsidDel="00A47119">
                <w:fldChar w:fldCharType="separate"/>
              </w:r>
              <w:r w:rsidR="00CB41DA" w:rsidRPr="00CB41DA" w:rsidDel="00A47119">
                <w:rPr>
                  <w:rStyle w:val="Hyperlink"/>
                  <w:rFonts w:eastAsia="Times New Roman" w:cs="Calibri"/>
                  <w:sz w:val="20"/>
                  <w:szCs w:val="20"/>
                </w:rPr>
                <w:delText>SRR29202434</w:delText>
              </w:r>
              <w:r w:rsidDel="00A47119">
                <w:rPr>
                  <w:rStyle w:val="Hyperlink"/>
                  <w:rFonts w:eastAsia="Times New Roman" w:cs="Calibri"/>
                  <w:sz w:val="20"/>
                  <w:szCs w:val="20"/>
                </w:rPr>
                <w:fldChar w:fldCharType="end"/>
              </w:r>
            </w:del>
          </w:p>
        </w:tc>
      </w:tr>
      <w:tr w:rsidR="00CB41DA" w:rsidRPr="00CB41DA" w:rsidDel="00A47119" w14:paraId="08445833" w14:textId="52E9C6A8" w:rsidTr="00CB41DA">
        <w:trPr>
          <w:trHeight w:val="320"/>
          <w:del w:id="357"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3095C3A9" w14:textId="2B04C829" w:rsidR="00CB41DA" w:rsidRPr="00CB41DA" w:rsidDel="00A47119" w:rsidRDefault="00CB41DA" w:rsidP="00CB41DA">
            <w:pPr>
              <w:spacing w:after="0" w:line="240" w:lineRule="auto"/>
              <w:jc w:val="center"/>
              <w:rPr>
                <w:del w:id="358" w:author="Tricia Van Laar" w:date="2024-07-15T19:46:00Z"/>
                <w:rFonts w:eastAsia="Times New Roman" w:cs="Calibri"/>
                <w:color w:val="000000"/>
                <w:sz w:val="20"/>
                <w:szCs w:val="20"/>
              </w:rPr>
            </w:pPr>
            <w:del w:id="359" w:author="Tricia Van Laar" w:date="2024-07-15T19:46:00Z">
              <w:r w:rsidRPr="00CB41DA" w:rsidDel="00A47119">
                <w:rPr>
                  <w:rFonts w:cs="Calibri"/>
                  <w:color w:val="000000"/>
                  <w:sz w:val="20"/>
                  <w:szCs w:val="20"/>
                </w:rPr>
                <w:delText>CHSP07</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C7FF818" w14:textId="47DBFB1A" w:rsidR="00CB41DA" w:rsidRPr="00CB41DA" w:rsidDel="00A47119" w:rsidRDefault="00CB41DA" w:rsidP="00CB41DA">
            <w:pPr>
              <w:spacing w:after="0" w:line="240" w:lineRule="auto"/>
              <w:jc w:val="center"/>
              <w:rPr>
                <w:del w:id="360" w:author="Tricia Van Laar" w:date="2024-07-15T19:46:00Z"/>
                <w:rFonts w:eastAsia="Times New Roman" w:cs="Calibri"/>
                <w:color w:val="000000"/>
                <w:sz w:val="20"/>
                <w:szCs w:val="20"/>
              </w:rPr>
            </w:pPr>
            <w:del w:id="361" w:author="Tricia Van Laar" w:date="2024-07-15T19:46:00Z">
              <w:r w:rsidRPr="00CB41DA" w:rsidDel="00A47119">
                <w:rPr>
                  <w:rFonts w:eastAsia="Times New Roman" w:cs="Calibri"/>
                  <w:color w:val="000000"/>
                  <w:sz w:val="20"/>
                  <w:szCs w:val="20"/>
                </w:rPr>
                <w:delText>207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45D986B" w14:textId="0304956C" w:rsidR="00CB41DA" w:rsidRPr="00CB41DA" w:rsidDel="00A47119" w:rsidRDefault="00CB41DA" w:rsidP="00CB41DA">
            <w:pPr>
              <w:spacing w:after="0" w:line="240" w:lineRule="auto"/>
              <w:jc w:val="center"/>
              <w:rPr>
                <w:del w:id="362" w:author="Tricia Van Laar" w:date="2024-07-15T19:46:00Z"/>
                <w:rFonts w:eastAsia="Times New Roman" w:cs="Calibri"/>
                <w:color w:val="000000"/>
                <w:sz w:val="20"/>
                <w:szCs w:val="20"/>
              </w:rPr>
            </w:pPr>
            <w:del w:id="363"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5AD29B3" w14:textId="2B531D34" w:rsidR="00CB41DA" w:rsidRPr="00CB41DA" w:rsidDel="00A47119" w:rsidRDefault="00CB41DA" w:rsidP="00CB41DA">
            <w:pPr>
              <w:spacing w:after="0" w:line="240" w:lineRule="auto"/>
              <w:jc w:val="center"/>
              <w:rPr>
                <w:del w:id="364" w:author="Tricia Van Laar" w:date="2024-07-15T19:46:00Z"/>
                <w:rFonts w:eastAsia="Times New Roman" w:cs="Calibri"/>
                <w:color w:val="000000"/>
                <w:sz w:val="20"/>
                <w:szCs w:val="20"/>
              </w:rPr>
            </w:pPr>
            <w:del w:id="365" w:author="Tricia Van Laar" w:date="2024-07-15T19:46:00Z">
              <w:r w:rsidRPr="00CB41DA" w:rsidDel="00A47119">
                <w:rPr>
                  <w:rFonts w:eastAsia="Times New Roman" w:cs="Calibri"/>
                  <w:color w:val="000000"/>
                  <w:sz w:val="20"/>
                  <w:szCs w:val="20"/>
                </w:rPr>
                <w:delText>8057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F256FEC" w14:textId="058B9208" w:rsidR="00CB41DA" w:rsidRPr="00CB41DA" w:rsidDel="00A47119" w:rsidRDefault="00CB41DA" w:rsidP="00CB41DA">
            <w:pPr>
              <w:spacing w:after="0" w:line="240" w:lineRule="auto"/>
              <w:jc w:val="center"/>
              <w:rPr>
                <w:del w:id="366" w:author="Tricia Van Laar" w:date="2024-07-15T19:46:00Z"/>
                <w:rFonts w:eastAsia="Times New Roman" w:cs="Calibri"/>
                <w:color w:val="000000"/>
                <w:sz w:val="20"/>
                <w:szCs w:val="20"/>
              </w:rPr>
            </w:pPr>
            <w:del w:id="367" w:author="Tricia Van Laar" w:date="2024-07-15T19:46:00Z">
              <w:r w:rsidRPr="00CB41DA" w:rsidDel="00A47119">
                <w:rPr>
                  <w:rFonts w:eastAsia="Times New Roman" w:cs="Calibri"/>
                  <w:color w:val="000000"/>
                  <w:sz w:val="20"/>
                  <w:szCs w:val="20"/>
                </w:rPr>
                <w:delText>7037</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A439DE7" w14:textId="53A5C605" w:rsidR="00CB41DA" w:rsidRPr="00CB41DA" w:rsidDel="00A47119" w:rsidRDefault="00CB41DA" w:rsidP="00CB41DA">
            <w:pPr>
              <w:spacing w:after="0" w:line="240" w:lineRule="auto"/>
              <w:jc w:val="center"/>
              <w:rPr>
                <w:del w:id="368" w:author="Tricia Van Laar" w:date="2024-07-15T19:46:00Z"/>
                <w:rFonts w:eastAsia="Times New Roman" w:cs="Calibri"/>
                <w:color w:val="000000"/>
                <w:sz w:val="20"/>
                <w:szCs w:val="20"/>
              </w:rPr>
            </w:pPr>
            <w:del w:id="369" w:author="Tricia Van Laar" w:date="2024-07-15T19:46:00Z">
              <w:r w:rsidRPr="00CB41DA" w:rsidDel="00A47119">
                <w:rPr>
                  <w:rFonts w:eastAsia="Times New Roman" w:cs="Calibri"/>
                  <w:color w:val="000000"/>
                  <w:sz w:val="20"/>
                  <w:szCs w:val="20"/>
                </w:rPr>
                <w:delText>6860</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6F0D99C8" w14:textId="41D4BF28" w:rsidR="00CB41DA" w:rsidRPr="00CB41DA" w:rsidDel="00A47119" w:rsidRDefault="00CB41DA" w:rsidP="00CB41DA">
            <w:pPr>
              <w:spacing w:after="0" w:line="240" w:lineRule="auto"/>
              <w:jc w:val="center"/>
              <w:rPr>
                <w:del w:id="370" w:author="Tricia Van Laar" w:date="2024-07-15T19:46:00Z"/>
                <w:rFonts w:eastAsia="Times New Roman" w:cs="Calibri"/>
                <w:color w:val="000000"/>
                <w:sz w:val="20"/>
                <w:szCs w:val="20"/>
              </w:rPr>
            </w:pPr>
            <w:del w:id="371" w:author="Tricia Van Laar" w:date="2024-07-15T19:46:00Z">
              <w:r w:rsidRPr="00CB41DA" w:rsidDel="00A47119">
                <w:rPr>
                  <w:rFonts w:eastAsia="Times New Roman" w:cs="Calibri"/>
                  <w:color w:val="000000"/>
                  <w:sz w:val="20"/>
                  <w:szCs w:val="20"/>
                </w:rPr>
                <w:delText>6878</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7D178F3" w14:textId="7D083497" w:rsidR="00CB41DA" w:rsidRPr="00CB41DA" w:rsidDel="00A47119" w:rsidRDefault="00CB41DA" w:rsidP="00CB41DA">
            <w:pPr>
              <w:spacing w:after="0" w:line="240" w:lineRule="auto"/>
              <w:jc w:val="center"/>
              <w:rPr>
                <w:del w:id="372" w:author="Tricia Van Laar" w:date="2024-07-15T19:46:00Z"/>
                <w:rFonts w:eastAsia="Times New Roman" w:cs="Calibri"/>
                <w:color w:val="000000"/>
                <w:sz w:val="20"/>
                <w:szCs w:val="20"/>
              </w:rPr>
            </w:pPr>
            <w:del w:id="373" w:author="Tricia Van Laar" w:date="2024-07-15T19:46:00Z">
              <w:r w:rsidRPr="00CB41DA" w:rsidDel="00A47119">
                <w:rPr>
                  <w:rFonts w:eastAsia="Times New Roman" w:cs="Calibri"/>
                  <w:color w:val="000000"/>
                  <w:sz w:val="20"/>
                  <w:szCs w:val="20"/>
                </w:rPr>
                <w:delText>6591</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3A1A06AD" w14:textId="4376E7C1" w:rsidR="00CB41DA" w:rsidRPr="00CB41DA" w:rsidDel="00A47119" w:rsidRDefault="00CB41DA" w:rsidP="00CB41DA">
            <w:pPr>
              <w:spacing w:after="0" w:line="240" w:lineRule="auto"/>
              <w:jc w:val="center"/>
              <w:rPr>
                <w:del w:id="374" w:author="Tricia Van Laar" w:date="2024-07-15T19:46:00Z"/>
                <w:rFonts w:eastAsia="Times New Roman" w:cs="Calibri"/>
                <w:color w:val="000000"/>
                <w:sz w:val="20"/>
                <w:szCs w:val="20"/>
              </w:rPr>
            </w:pPr>
            <w:del w:id="375" w:author="Tricia Van Laar" w:date="2024-07-15T19:46:00Z">
              <w:r w:rsidRPr="00CB41DA" w:rsidDel="00A47119">
                <w:rPr>
                  <w:rFonts w:eastAsia="Times New Roman" w:cs="Calibri"/>
                  <w:color w:val="000000"/>
                  <w:sz w:val="20"/>
                  <w:szCs w:val="20"/>
                </w:rPr>
                <w:delText>6542</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137EF331" w14:textId="54D6E3B0" w:rsidR="00CB41DA" w:rsidRPr="00CB41DA" w:rsidDel="00A47119" w:rsidRDefault="00000000" w:rsidP="00CB41DA">
            <w:pPr>
              <w:spacing w:after="0" w:line="240" w:lineRule="auto"/>
              <w:jc w:val="center"/>
              <w:rPr>
                <w:del w:id="376" w:author="Tricia Van Laar" w:date="2024-07-15T19:46:00Z"/>
                <w:rFonts w:eastAsia="Times New Roman" w:cs="Calibri"/>
                <w:color w:val="000000"/>
                <w:sz w:val="20"/>
                <w:szCs w:val="20"/>
              </w:rPr>
            </w:pPr>
            <w:del w:id="377" w:author="Tricia Van Laar" w:date="2024-07-15T19:46:00Z">
              <w:r w:rsidDel="00A47119">
                <w:fldChar w:fldCharType="begin"/>
              </w:r>
              <w:r w:rsidDel="00A47119">
                <w:delInstrText>HYPERLINK "https://www.ncbi.nlm.nih.gov/sra/?term=SRR29202438"</w:delInstrText>
              </w:r>
              <w:r w:rsidDel="00A47119">
                <w:fldChar w:fldCharType="separate"/>
              </w:r>
              <w:r w:rsidR="00CB41DA" w:rsidRPr="00CB41DA" w:rsidDel="00A47119">
                <w:rPr>
                  <w:rStyle w:val="Hyperlink"/>
                  <w:rFonts w:eastAsia="Times New Roman" w:cs="Calibri"/>
                  <w:sz w:val="20"/>
                  <w:szCs w:val="20"/>
                </w:rPr>
                <w:delText>SRR29202438</w:delText>
              </w:r>
              <w:r w:rsidDel="00A47119">
                <w:rPr>
                  <w:rStyle w:val="Hyperlink"/>
                  <w:rFonts w:eastAsia="Times New Roman" w:cs="Calibri"/>
                  <w:sz w:val="20"/>
                  <w:szCs w:val="20"/>
                </w:rPr>
                <w:fldChar w:fldCharType="end"/>
              </w:r>
            </w:del>
          </w:p>
        </w:tc>
      </w:tr>
      <w:tr w:rsidR="00CB41DA" w:rsidRPr="00CB41DA" w:rsidDel="00A47119" w14:paraId="75195ED2" w14:textId="556B7173" w:rsidTr="00CB41DA">
        <w:trPr>
          <w:trHeight w:val="320"/>
          <w:del w:id="378"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40F85540" w14:textId="069D0C33" w:rsidR="00CB41DA" w:rsidRPr="00CB41DA" w:rsidDel="00A47119" w:rsidRDefault="00CB41DA" w:rsidP="00CB41DA">
            <w:pPr>
              <w:spacing w:after="0" w:line="240" w:lineRule="auto"/>
              <w:jc w:val="center"/>
              <w:rPr>
                <w:del w:id="379" w:author="Tricia Van Laar" w:date="2024-07-15T19:46:00Z"/>
                <w:rFonts w:eastAsia="Times New Roman" w:cs="Calibri"/>
                <w:color w:val="000000"/>
                <w:sz w:val="20"/>
                <w:szCs w:val="20"/>
              </w:rPr>
            </w:pPr>
            <w:del w:id="380" w:author="Tricia Van Laar" w:date="2024-07-15T19:46:00Z">
              <w:r w:rsidRPr="00CB41DA" w:rsidDel="00A47119">
                <w:rPr>
                  <w:rFonts w:cs="Calibri"/>
                  <w:color w:val="000000"/>
                  <w:sz w:val="20"/>
                  <w:szCs w:val="20"/>
                </w:rPr>
                <w:delText>CHSP08</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1EB3EFC" w14:textId="0B1639C9" w:rsidR="00CB41DA" w:rsidRPr="00CB41DA" w:rsidDel="00A47119" w:rsidRDefault="00CB41DA" w:rsidP="00CB41DA">
            <w:pPr>
              <w:spacing w:after="0" w:line="240" w:lineRule="auto"/>
              <w:jc w:val="center"/>
              <w:rPr>
                <w:del w:id="381" w:author="Tricia Van Laar" w:date="2024-07-15T19:46:00Z"/>
                <w:rFonts w:eastAsia="Times New Roman" w:cs="Calibri"/>
                <w:color w:val="000000"/>
                <w:sz w:val="20"/>
                <w:szCs w:val="20"/>
              </w:rPr>
            </w:pPr>
            <w:del w:id="382" w:author="Tricia Van Laar" w:date="2024-07-15T19:46:00Z">
              <w:r w:rsidRPr="00CB41DA" w:rsidDel="00A47119">
                <w:rPr>
                  <w:rFonts w:eastAsia="Times New Roman" w:cs="Calibri"/>
                  <w:color w:val="000000"/>
                  <w:sz w:val="20"/>
                  <w:szCs w:val="20"/>
                </w:rPr>
                <w:delText>283</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8DC0F02" w14:textId="76A178FB" w:rsidR="00CB41DA" w:rsidRPr="00CB41DA" w:rsidDel="00A47119" w:rsidRDefault="00CB41DA" w:rsidP="00CB41DA">
            <w:pPr>
              <w:spacing w:after="0" w:line="240" w:lineRule="auto"/>
              <w:jc w:val="center"/>
              <w:rPr>
                <w:del w:id="383" w:author="Tricia Van Laar" w:date="2024-07-15T19:46:00Z"/>
                <w:rFonts w:eastAsia="Times New Roman" w:cs="Calibri"/>
                <w:color w:val="000000"/>
                <w:sz w:val="20"/>
                <w:szCs w:val="20"/>
              </w:rPr>
            </w:pPr>
            <w:del w:id="384"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D3881CF" w14:textId="60B63986" w:rsidR="00CB41DA" w:rsidRPr="00CB41DA" w:rsidDel="00A47119" w:rsidRDefault="00CB41DA" w:rsidP="00CB41DA">
            <w:pPr>
              <w:spacing w:after="0" w:line="240" w:lineRule="auto"/>
              <w:jc w:val="center"/>
              <w:rPr>
                <w:del w:id="385" w:author="Tricia Van Laar" w:date="2024-07-15T19:46:00Z"/>
                <w:rFonts w:eastAsia="Times New Roman" w:cs="Calibri"/>
                <w:color w:val="000000"/>
                <w:sz w:val="20"/>
                <w:szCs w:val="20"/>
              </w:rPr>
            </w:pPr>
            <w:del w:id="386" w:author="Tricia Van Laar" w:date="2024-07-15T19:46:00Z">
              <w:r w:rsidRPr="00CB41DA" w:rsidDel="00A47119">
                <w:rPr>
                  <w:rFonts w:eastAsia="Times New Roman" w:cs="Calibri"/>
                  <w:color w:val="000000"/>
                  <w:sz w:val="20"/>
                  <w:szCs w:val="20"/>
                </w:rPr>
                <w:delText>1655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BD8EA57" w14:textId="58594E10" w:rsidR="00CB41DA" w:rsidRPr="00CB41DA" w:rsidDel="00A47119" w:rsidRDefault="00CB41DA" w:rsidP="00CB41DA">
            <w:pPr>
              <w:spacing w:after="0" w:line="240" w:lineRule="auto"/>
              <w:jc w:val="center"/>
              <w:rPr>
                <w:del w:id="387" w:author="Tricia Van Laar" w:date="2024-07-15T19:46:00Z"/>
                <w:rFonts w:eastAsia="Times New Roman" w:cs="Calibri"/>
                <w:color w:val="000000"/>
                <w:sz w:val="20"/>
                <w:szCs w:val="20"/>
              </w:rPr>
            </w:pPr>
            <w:del w:id="388" w:author="Tricia Van Laar" w:date="2024-07-15T19:46:00Z">
              <w:r w:rsidRPr="00CB41DA" w:rsidDel="00A47119">
                <w:rPr>
                  <w:rFonts w:eastAsia="Times New Roman" w:cs="Calibri"/>
                  <w:color w:val="000000"/>
                  <w:sz w:val="20"/>
                  <w:szCs w:val="20"/>
                </w:rPr>
                <w:delText>1461</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4BA30D75" w14:textId="350DF331" w:rsidR="00CB41DA" w:rsidRPr="00CB41DA" w:rsidDel="00A47119" w:rsidRDefault="00CB41DA" w:rsidP="00CB41DA">
            <w:pPr>
              <w:spacing w:after="0" w:line="240" w:lineRule="auto"/>
              <w:jc w:val="center"/>
              <w:rPr>
                <w:del w:id="389" w:author="Tricia Van Laar" w:date="2024-07-15T19:46:00Z"/>
                <w:rFonts w:eastAsia="Times New Roman" w:cs="Calibri"/>
                <w:color w:val="000000"/>
                <w:sz w:val="20"/>
                <w:szCs w:val="20"/>
              </w:rPr>
            </w:pPr>
            <w:del w:id="390" w:author="Tricia Van Laar" w:date="2024-07-15T19:46:00Z">
              <w:r w:rsidRPr="00CB41DA" w:rsidDel="00A47119">
                <w:rPr>
                  <w:rFonts w:eastAsia="Times New Roman" w:cs="Calibri"/>
                  <w:color w:val="000000"/>
                  <w:sz w:val="20"/>
                  <w:szCs w:val="20"/>
                </w:rPr>
                <w:delText>1379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4948131A" w14:textId="2E16EB8D" w:rsidR="00CB41DA" w:rsidRPr="00CB41DA" w:rsidDel="00A47119" w:rsidRDefault="00CB41DA" w:rsidP="00CB41DA">
            <w:pPr>
              <w:spacing w:after="0" w:line="240" w:lineRule="auto"/>
              <w:jc w:val="center"/>
              <w:rPr>
                <w:del w:id="391" w:author="Tricia Van Laar" w:date="2024-07-15T19:46:00Z"/>
                <w:rFonts w:eastAsia="Times New Roman" w:cs="Calibri"/>
                <w:color w:val="000000"/>
                <w:sz w:val="20"/>
                <w:szCs w:val="20"/>
              </w:rPr>
            </w:pPr>
            <w:del w:id="392" w:author="Tricia Van Laar" w:date="2024-07-15T19:46:00Z">
              <w:r w:rsidRPr="00CB41DA" w:rsidDel="00A47119">
                <w:rPr>
                  <w:rFonts w:eastAsia="Times New Roman" w:cs="Calibri"/>
                  <w:color w:val="000000"/>
                  <w:sz w:val="20"/>
                  <w:szCs w:val="20"/>
                </w:rPr>
                <w:delText>1374</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D119EDD" w14:textId="6EF68E36" w:rsidR="00CB41DA" w:rsidRPr="00CB41DA" w:rsidDel="00A47119" w:rsidRDefault="00CB41DA" w:rsidP="00CB41DA">
            <w:pPr>
              <w:spacing w:after="0" w:line="240" w:lineRule="auto"/>
              <w:jc w:val="center"/>
              <w:rPr>
                <w:del w:id="393" w:author="Tricia Van Laar" w:date="2024-07-15T19:46:00Z"/>
                <w:rFonts w:eastAsia="Times New Roman" w:cs="Calibri"/>
                <w:color w:val="000000"/>
                <w:sz w:val="20"/>
                <w:szCs w:val="20"/>
              </w:rPr>
            </w:pPr>
            <w:del w:id="394" w:author="Tricia Van Laar" w:date="2024-07-15T19:46:00Z">
              <w:r w:rsidRPr="00CB41DA" w:rsidDel="00A47119">
                <w:rPr>
                  <w:rFonts w:eastAsia="Times New Roman" w:cs="Calibri"/>
                  <w:color w:val="000000"/>
                  <w:sz w:val="20"/>
                  <w:szCs w:val="20"/>
                </w:rPr>
                <w:delText>1308</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58087CFE" w14:textId="28C58467" w:rsidR="00CB41DA" w:rsidRPr="00CB41DA" w:rsidDel="00A47119" w:rsidRDefault="00CB41DA" w:rsidP="00CB41DA">
            <w:pPr>
              <w:spacing w:after="0" w:line="240" w:lineRule="auto"/>
              <w:jc w:val="center"/>
              <w:rPr>
                <w:del w:id="395" w:author="Tricia Van Laar" w:date="2024-07-15T19:46:00Z"/>
                <w:rFonts w:eastAsia="Times New Roman" w:cs="Calibri"/>
                <w:color w:val="000000"/>
                <w:sz w:val="20"/>
                <w:szCs w:val="20"/>
              </w:rPr>
            </w:pPr>
            <w:del w:id="396" w:author="Tricia Van Laar" w:date="2024-07-15T19:46:00Z">
              <w:r w:rsidRPr="00CB41DA" w:rsidDel="00A47119">
                <w:rPr>
                  <w:rFonts w:eastAsia="Times New Roman" w:cs="Calibri"/>
                  <w:color w:val="000000"/>
                  <w:sz w:val="20"/>
                  <w:szCs w:val="20"/>
                </w:rPr>
                <w:delText>1308</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58B00E17" w14:textId="50D6A457" w:rsidR="00CB41DA" w:rsidRPr="00CB41DA" w:rsidDel="00A47119" w:rsidRDefault="00000000" w:rsidP="00CB41DA">
            <w:pPr>
              <w:spacing w:after="0" w:line="240" w:lineRule="auto"/>
              <w:jc w:val="center"/>
              <w:rPr>
                <w:del w:id="397" w:author="Tricia Van Laar" w:date="2024-07-15T19:46:00Z"/>
                <w:rFonts w:eastAsia="Times New Roman" w:cs="Calibri"/>
                <w:color w:val="000000"/>
                <w:sz w:val="20"/>
                <w:szCs w:val="20"/>
              </w:rPr>
            </w:pPr>
            <w:del w:id="398" w:author="Tricia Van Laar" w:date="2024-07-15T19:46:00Z">
              <w:r w:rsidDel="00A47119">
                <w:fldChar w:fldCharType="begin"/>
              </w:r>
              <w:r w:rsidDel="00A47119">
                <w:delInstrText>HYPERLINK "https://www.ncbi.nlm.nih.gov/sra/?term=SRR29202452"</w:delInstrText>
              </w:r>
              <w:r w:rsidDel="00A47119">
                <w:fldChar w:fldCharType="separate"/>
              </w:r>
              <w:r w:rsidR="00CB41DA" w:rsidRPr="00CB41DA" w:rsidDel="00A47119">
                <w:rPr>
                  <w:rStyle w:val="Hyperlink"/>
                  <w:rFonts w:eastAsia="Times New Roman" w:cs="Calibri"/>
                  <w:sz w:val="20"/>
                  <w:szCs w:val="20"/>
                </w:rPr>
                <w:delText>SRR29202452</w:delText>
              </w:r>
              <w:r w:rsidDel="00A47119">
                <w:rPr>
                  <w:rStyle w:val="Hyperlink"/>
                  <w:rFonts w:eastAsia="Times New Roman" w:cs="Calibri"/>
                  <w:sz w:val="20"/>
                  <w:szCs w:val="20"/>
                </w:rPr>
                <w:fldChar w:fldCharType="end"/>
              </w:r>
            </w:del>
          </w:p>
        </w:tc>
      </w:tr>
      <w:tr w:rsidR="00CB41DA" w:rsidRPr="00CB41DA" w:rsidDel="00A47119" w14:paraId="2A4045AB" w14:textId="3A910484" w:rsidTr="00CB41DA">
        <w:trPr>
          <w:trHeight w:val="320"/>
          <w:del w:id="399"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69578FA7" w14:textId="20716821" w:rsidR="00CB41DA" w:rsidRPr="00CB41DA" w:rsidDel="00A47119" w:rsidRDefault="00CB41DA" w:rsidP="00CB41DA">
            <w:pPr>
              <w:spacing w:after="0" w:line="240" w:lineRule="auto"/>
              <w:jc w:val="center"/>
              <w:rPr>
                <w:del w:id="400" w:author="Tricia Van Laar" w:date="2024-07-15T19:46:00Z"/>
                <w:rFonts w:eastAsia="Times New Roman" w:cs="Calibri"/>
                <w:color w:val="000000"/>
                <w:sz w:val="20"/>
                <w:szCs w:val="20"/>
              </w:rPr>
            </w:pPr>
            <w:del w:id="401" w:author="Tricia Van Laar" w:date="2024-07-15T19:46:00Z">
              <w:r w:rsidRPr="00CB41DA" w:rsidDel="00A47119">
                <w:rPr>
                  <w:rFonts w:cs="Calibri"/>
                  <w:color w:val="000000"/>
                  <w:sz w:val="20"/>
                  <w:szCs w:val="20"/>
                </w:rPr>
                <w:delText>CHSP09</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F2EF320" w14:textId="5F1C633F" w:rsidR="00CB41DA" w:rsidRPr="00CB41DA" w:rsidDel="00A47119" w:rsidRDefault="00CB41DA" w:rsidP="00CB41DA">
            <w:pPr>
              <w:spacing w:after="0" w:line="240" w:lineRule="auto"/>
              <w:jc w:val="center"/>
              <w:rPr>
                <w:del w:id="402" w:author="Tricia Van Laar" w:date="2024-07-15T19:46:00Z"/>
                <w:rFonts w:eastAsia="Times New Roman" w:cs="Calibri"/>
                <w:color w:val="000000"/>
                <w:sz w:val="20"/>
                <w:szCs w:val="20"/>
              </w:rPr>
            </w:pPr>
            <w:del w:id="403" w:author="Tricia Van Laar" w:date="2024-07-15T19:46:00Z">
              <w:r w:rsidRPr="00CB41DA" w:rsidDel="00A47119">
                <w:rPr>
                  <w:rFonts w:eastAsia="Times New Roman" w:cs="Calibri"/>
                  <w:color w:val="000000"/>
                  <w:sz w:val="20"/>
                  <w:szCs w:val="20"/>
                </w:rPr>
                <w:delText>319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731FD53" w14:textId="441C4606" w:rsidR="00CB41DA" w:rsidRPr="00CB41DA" w:rsidDel="00A47119" w:rsidRDefault="00CB41DA" w:rsidP="00CB41DA">
            <w:pPr>
              <w:spacing w:after="0" w:line="240" w:lineRule="auto"/>
              <w:jc w:val="center"/>
              <w:rPr>
                <w:del w:id="404" w:author="Tricia Van Laar" w:date="2024-07-15T19:46:00Z"/>
                <w:rFonts w:eastAsia="Times New Roman" w:cs="Calibri"/>
                <w:color w:val="000000"/>
                <w:sz w:val="20"/>
                <w:szCs w:val="20"/>
              </w:rPr>
            </w:pPr>
            <w:del w:id="405"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43D025CE" w14:textId="0B03434C" w:rsidR="00CB41DA" w:rsidRPr="00CB41DA" w:rsidDel="00A47119" w:rsidRDefault="00CB41DA" w:rsidP="00CB41DA">
            <w:pPr>
              <w:spacing w:after="0" w:line="240" w:lineRule="auto"/>
              <w:jc w:val="center"/>
              <w:rPr>
                <w:del w:id="406" w:author="Tricia Van Laar" w:date="2024-07-15T19:46:00Z"/>
                <w:rFonts w:eastAsia="Times New Roman" w:cs="Calibri"/>
                <w:color w:val="000000"/>
                <w:sz w:val="20"/>
                <w:szCs w:val="20"/>
              </w:rPr>
            </w:pPr>
            <w:del w:id="407" w:author="Tricia Van Laar" w:date="2024-07-15T19:46:00Z">
              <w:r w:rsidRPr="00CB41DA" w:rsidDel="00A47119">
                <w:rPr>
                  <w:rFonts w:eastAsia="Times New Roman" w:cs="Calibri"/>
                  <w:color w:val="000000"/>
                  <w:sz w:val="20"/>
                  <w:szCs w:val="20"/>
                </w:rPr>
                <w:delText>20659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234722B5" w14:textId="11BCAE1B" w:rsidR="00CB41DA" w:rsidRPr="00CB41DA" w:rsidDel="00A47119" w:rsidRDefault="00CB41DA" w:rsidP="00CB41DA">
            <w:pPr>
              <w:spacing w:after="0" w:line="240" w:lineRule="auto"/>
              <w:jc w:val="center"/>
              <w:rPr>
                <w:del w:id="408" w:author="Tricia Van Laar" w:date="2024-07-15T19:46:00Z"/>
                <w:rFonts w:eastAsia="Times New Roman" w:cs="Calibri"/>
                <w:color w:val="000000"/>
                <w:sz w:val="20"/>
                <w:szCs w:val="20"/>
              </w:rPr>
            </w:pPr>
            <w:del w:id="409" w:author="Tricia Van Laar" w:date="2024-07-15T19:46:00Z">
              <w:r w:rsidRPr="00CB41DA" w:rsidDel="00A47119">
                <w:rPr>
                  <w:rFonts w:eastAsia="Times New Roman" w:cs="Calibri"/>
                  <w:color w:val="000000"/>
                  <w:sz w:val="20"/>
                  <w:szCs w:val="20"/>
                </w:rPr>
                <w:delText>18642</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7B0B4F8B" w14:textId="7A410ABF" w:rsidR="00CB41DA" w:rsidRPr="00CB41DA" w:rsidDel="00A47119" w:rsidRDefault="00CB41DA" w:rsidP="00CB41DA">
            <w:pPr>
              <w:spacing w:after="0" w:line="240" w:lineRule="auto"/>
              <w:jc w:val="center"/>
              <w:rPr>
                <w:del w:id="410" w:author="Tricia Van Laar" w:date="2024-07-15T19:46:00Z"/>
                <w:rFonts w:eastAsia="Times New Roman" w:cs="Calibri"/>
                <w:color w:val="000000"/>
                <w:sz w:val="20"/>
                <w:szCs w:val="20"/>
              </w:rPr>
            </w:pPr>
            <w:del w:id="411" w:author="Tricia Van Laar" w:date="2024-07-15T19:46:00Z">
              <w:r w:rsidRPr="00CB41DA" w:rsidDel="00A47119">
                <w:rPr>
                  <w:rFonts w:eastAsia="Times New Roman" w:cs="Calibri"/>
                  <w:color w:val="000000"/>
                  <w:sz w:val="20"/>
                  <w:szCs w:val="20"/>
                </w:rPr>
                <w:delText>18256</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7BF786DF" w14:textId="1C80445A" w:rsidR="00CB41DA" w:rsidRPr="00CB41DA" w:rsidDel="00A47119" w:rsidRDefault="00CB41DA" w:rsidP="00CB41DA">
            <w:pPr>
              <w:spacing w:after="0" w:line="240" w:lineRule="auto"/>
              <w:jc w:val="center"/>
              <w:rPr>
                <w:del w:id="412" w:author="Tricia Van Laar" w:date="2024-07-15T19:46:00Z"/>
                <w:rFonts w:eastAsia="Times New Roman" w:cs="Calibri"/>
                <w:color w:val="000000"/>
                <w:sz w:val="20"/>
                <w:szCs w:val="20"/>
              </w:rPr>
            </w:pPr>
            <w:del w:id="413" w:author="Tricia Van Laar" w:date="2024-07-15T19:46:00Z">
              <w:r w:rsidRPr="00CB41DA" w:rsidDel="00A47119">
                <w:rPr>
                  <w:rFonts w:eastAsia="Times New Roman" w:cs="Calibri"/>
                  <w:color w:val="000000"/>
                  <w:sz w:val="20"/>
                  <w:szCs w:val="20"/>
                </w:rPr>
                <w:delText>18305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61FE111F" w14:textId="27410AE8" w:rsidR="00CB41DA" w:rsidRPr="00CB41DA" w:rsidDel="00A47119" w:rsidRDefault="00CB41DA" w:rsidP="00CB41DA">
            <w:pPr>
              <w:spacing w:after="0" w:line="240" w:lineRule="auto"/>
              <w:jc w:val="center"/>
              <w:rPr>
                <w:del w:id="414" w:author="Tricia Van Laar" w:date="2024-07-15T19:46:00Z"/>
                <w:rFonts w:eastAsia="Times New Roman" w:cs="Calibri"/>
                <w:color w:val="000000"/>
                <w:sz w:val="20"/>
                <w:szCs w:val="20"/>
              </w:rPr>
            </w:pPr>
            <w:del w:id="415" w:author="Tricia Van Laar" w:date="2024-07-15T19:46:00Z">
              <w:r w:rsidRPr="00CB41DA" w:rsidDel="00A47119">
                <w:rPr>
                  <w:rFonts w:eastAsia="Times New Roman" w:cs="Calibri"/>
                  <w:color w:val="000000"/>
                  <w:sz w:val="20"/>
                  <w:szCs w:val="20"/>
                </w:rPr>
                <w:delText>17466</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6AE3B2B1" w14:textId="55E65DBB" w:rsidR="00CB41DA" w:rsidRPr="00CB41DA" w:rsidDel="00A47119" w:rsidRDefault="00CB41DA" w:rsidP="00CB41DA">
            <w:pPr>
              <w:spacing w:after="0" w:line="240" w:lineRule="auto"/>
              <w:jc w:val="center"/>
              <w:rPr>
                <w:del w:id="416" w:author="Tricia Van Laar" w:date="2024-07-15T19:46:00Z"/>
                <w:rFonts w:eastAsia="Times New Roman" w:cs="Calibri"/>
                <w:color w:val="000000"/>
                <w:sz w:val="20"/>
                <w:szCs w:val="20"/>
              </w:rPr>
            </w:pPr>
            <w:del w:id="417" w:author="Tricia Van Laar" w:date="2024-07-15T19:46:00Z">
              <w:r w:rsidRPr="00CB41DA" w:rsidDel="00A47119">
                <w:rPr>
                  <w:rFonts w:eastAsia="Times New Roman" w:cs="Calibri"/>
                  <w:color w:val="000000"/>
                  <w:sz w:val="20"/>
                  <w:szCs w:val="20"/>
                </w:rPr>
                <w:delText>17133</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3C4B27BD" w14:textId="109EE3AC" w:rsidR="00CB41DA" w:rsidRPr="00CB41DA" w:rsidDel="00A47119" w:rsidRDefault="00000000" w:rsidP="00CB41DA">
            <w:pPr>
              <w:spacing w:after="0" w:line="240" w:lineRule="auto"/>
              <w:jc w:val="center"/>
              <w:rPr>
                <w:del w:id="418" w:author="Tricia Van Laar" w:date="2024-07-15T19:46:00Z"/>
                <w:rFonts w:eastAsia="Times New Roman" w:cs="Calibri"/>
                <w:color w:val="000000"/>
                <w:sz w:val="20"/>
                <w:szCs w:val="20"/>
              </w:rPr>
            </w:pPr>
            <w:del w:id="419" w:author="Tricia Van Laar" w:date="2024-07-15T19:46:00Z">
              <w:r w:rsidDel="00A47119">
                <w:fldChar w:fldCharType="begin"/>
              </w:r>
              <w:r w:rsidDel="00A47119">
                <w:delInstrText>HYPERLINK "https://www.ncbi.nlm.nih.gov/sra/?term=SRR29202449"</w:delInstrText>
              </w:r>
              <w:r w:rsidDel="00A47119">
                <w:fldChar w:fldCharType="separate"/>
              </w:r>
              <w:r w:rsidR="00CB41DA" w:rsidRPr="00CB41DA" w:rsidDel="00A47119">
                <w:rPr>
                  <w:rStyle w:val="Hyperlink"/>
                  <w:rFonts w:eastAsia="Times New Roman" w:cs="Calibri"/>
                  <w:sz w:val="20"/>
                  <w:szCs w:val="20"/>
                </w:rPr>
                <w:delText>SRR29202449</w:delText>
              </w:r>
              <w:r w:rsidDel="00A47119">
                <w:rPr>
                  <w:rStyle w:val="Hyperlink"/>
                  <w:rFonts w:eastAsia="Times New Roman" w:cs="Calibri"/>
                  <w:sz w:val="20"/>
                  <w:szCs w:val="20"/>
                </w:rPr>
                <w:fldChar w:fldCharType="end"/>
              </w:r>
            </w:del>
          </w:p>
        </w:tc>
      </w:tr>
      <w:tr w:rsidR="00CB41DA" w:rsidRPr="00CB41DA" w:rsidDel="00A47119" w14:paraId="752DC523" w14:textId="02DDCEAB" w:rsidTr="00CB41DA">
        <w:trPr>
          <w:trHeight w:val="320"/>
          <w:del w:id="420"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7EBD79F3" w14:textId="56DB517C" w:rsidR="00CB41DA" w:rsidRPr="00CB41DA" w:rsidDel="00A47119" w:rsidRDefault="00CB41DA" w:rsidP="00CB41DA">
            <w:pPr>
              <w:spacing w:after="0" w:line="240" w:lineRule="auto"/>
              <w:jc w:val="center"/>
              <w:rPr>
                <w:del w:id="421" w:author="Tricia Van Laar" w:date="2024-07-15T19:46:00Z"/>
                <w:rFonts w:eastAsia="Times New Roman" w:cs="Calibri"/>
                <w:color w:val="000000"/>
                <w:sz w:val="20"/>
                <w:szCs w:val="20"/>
              </w:rPr>
            </w:pPr>
            <w:del w:id="422" w:author="Tricia Van Laar" w:date="2024-07-15T19:46:00Z">
              <w:r w:rsidRPr="00CB41DA" w:rsidDel="00A47119">
                <w:rPr>
                  <w:rFonts w:cs="Calibri"/>
                  <w:color w:val="000000"/>
                  <w:sz w:val="20"/>
                  <w:szCs w:val="20"/>
                </w:rPr>
                <w:delText>CHSP10</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5FC4E65" w14:textId="2D5794D8" w:rsidR="00CB41DA" w:rsidRPr="00CB41DA" w:rsidDel="00A47119" w:rsidRDefault="00CB41DA" w:rsidP="00CB41DA">
            <w:pPr>
              <w:spacing w:after="0" w:line="240" w:lineRule="auto"/>
              <w:jc w:val="center"/>
              <w:rPr>
                <w:del w:id="423" w:author="Tricia Van Laar" w:date="2024-07-15T19:46:00Z"/>
                <w:rFonts w:eastAsia="Times New Roman" w:cs="Calibri"/>
                <w:color w:val="000000"/>
                <w:sz w:val="20"/>
                <w:szCs w:val="20"/>
              </w:rPr>
            </w:pPr>
            <w:del w:id="424" w:author="Tricia Van Laar" w:date="2024-07-15T19:46:00Z">
              <w:r w:rsidRPr="00CB41DA" w:rsidDel="00A47119">
                <w:rPr>
                  <w:rFonts w:eastAsia="Times New Roman" w:cs="Calibri"/>
                  <w:color w:val="000000"/>
                  <w:sz w:val="20"/>
                  <w:szCs w:val="20"/>
                </w:rPr>
                <w:delText>326</w:delText>
              </w:r>
            </w:del>
          </w:p>
        </w:tc>
        <w:tc>
          <w:tcPr>
            <w:tcW w:w="900" w:type="dxa"/>
            <w:tcBorders>
              <w:top w:val="nil"/>
              <w:left w:val="nil"/>
              <w:bottom w:val="single" w:sz="4" w:space="0" w:color="auto"/>
              <w:right w:val="single" w:sz="4" w:space="0" w:color="auto"/>
            </w:tcBorders>
            <w:shd w:val="clear" w:color="auto" w:fill="auto"/>
            <w:noWrap/>
            <w:vAlign w:val="center"/>
            <w:hideMark/>
          </w:tcPr>
          <w:p w14:paraId="7B5860EA" w14:textId="5BB85895" w:rsidR="00CB41DA" w:rsidRPr="00CB41DA" w:rsidDel="00A47119" w:rsidRDefault="00CB41DA" w:rsidP="00CB41DA">
            <w:pPr>
              <w:spacing w:after="0" w:line="240" w:lineRule="auto"/>
              <w:jc w:val="center"/>
              <w:rPr>
                <w:del w:id="425" w:author="Tricia Van Laar" w:date="2024-07-15T19:46:00Z"/>
                <w:rFonts w:eastAsia="Times New Roman" w:cs="Calibri"/>
                <w:color w:val="000000"/>
                <w:sz w:val="20"/>
                <w:szCs w:val="20"/>
              </w:rPr>
            </w:pPr>
            <w:del w:id="426"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88AE440" w14:textId="74BE285E" w:rsidR="00CB41DA" w:rsidRPr="00CB41DA" w:rsidDel="00A47119" w:rsidRDefault="00CB41DA" w:rsidP="00CB41DA">
            <w:pPr>
              <w:spacing w:after="0" w:line="240" w:lineRule="auto"/>
              <w:jc w:val="center"/>
              <w:rPr>
                <w:del w:id="427" w:author="Tricia Van Laar" w:date="2024-07-15T19:46:00Z"/>
                <w:rFonts w:eastAsia="Times New Roman" w:cs="Calibri"/>
                <w:color w:val="000000"/>
                <w:sz w:val="20"/>
                <w:szCs w:val="20"/>
              </w:rPr>
            </w:pPr>
            <w:del w:id="428" w:author="Tricia Van Laar" w:date="2024-07-15T19:46:00Z">
              <w:r w:rsidRPr="00CB41DA" w:rsidDel="00A47119">
                <w:rPr>
                  <w:rFonts w:eastAsia="Times New Roman" w:cs="Calibri"/>
                  <w:color w:val="000000"/>
                  <w:sz w:val="20"/>
                  <w:szCs w:val="20"/>
                </w:rPr>
                <w:delText>44570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3632CA9" w14:textId="5A396069" w:rsidR="00CB41DA" w:rsidRPr="00CB41DA" w:rsidDel="00A47119" w:rsidRDefault="00CB41DA" w:rsidP="00CB41DA">
            <w:pPr>
              <w:spacing w:after="0" w:line="240" w:lineRule="auto"/>
              <w:jc w:val="center"/>
              <w:rPr>
                <w:del w:id="429" w:author="Tricia Van Laar" w:date="2024-07-15T19:46:00Z"/>
                <w:rFonts w:eastAsia="Times New Roman" w:cs="Calibri"/>
                <w:color w:val="000000"/>
                <w:sz w:val="20"/>
                <w:szCs w:val="20"/>
              </w:rPr>
            </w:pPr>
            <w:del w:id="430" w:author="Tricia Van Laar" w:date="2024-07-15T19:46:00Z">
              <w:r w:rsidRPr="00CB41DA" w:rsidDel="00A47119">
                <w:rPr>
                  <w:rFonts w:eastAsia="Times New Roman" w:cs="Calibri"/>
                  <w:color w:val="000000"/>
                  <w:sz w:val="20"/>
                  <w:szCs w:val="20"/>
                </w:rPr>
                <w:delText>40618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1EB53F31" w14:textId="099B8850" w:rsidR="00CB41DA" w:rsidRPr="00CB41DA" w:rsidDel="00A47119" w:rsidRDefault="00CB41DA" w:rsidP="00CB41DA">
            <w:pPr>
              <w:spacing w:after="0" w:line="240" w:lineRule="auto"/>
              <w:jc w:val="center"/>
              <w:rPr>
                <w:del w:id="431" w:author="Tricia Van Laar" w:date="2024-07-15T19:46:00Z"/>
                <w:rFonts w:eastAsia="Times New Roman" w:cs="Calibri"/>
                <w:color w:val="000000"/>
                <w:sz w:val="20"/>
                <w:szCs w:val="20"/>
              </w:rPr>
            </w:pPr>
            <w:del w:id="432" w:author="Tricia Van Laar" w:date="2024-07-15T19:46:00Z">
              <w:r w:rsidRPr="00CB41DA" w:rsidDel="00A47119">
                <w:rPr>
                  <w:rFonts w:eastAsia="Times New Roman" w:cs="Calibri"/>
                  <w:color w:val="000000"/>
                  <w:sz w:val="20"/>
                  <w:szCs w:val="20"/>
                </w:rPr>
                <w:delText>39818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2A45EE94" w14:textId="72E7A180" w:rsidR="00CB41DA" w:rsidRPr="00CB41DA" w:rsidDel="00A47119" w:rsidRDefault="00CB41DA" w:rsidP="00CB41DA">
            <w:pPr>
              <w:spacing w:after="0" w:line="240" w:lineRule="auto"/>
              <w:jc w:val="center"/>
              <w:rPr>
                <w:del w:id="433" w:author="Tricia Van Laar" w:date="2024-07-15T19:46:00Z"/>
                <w:rFonts w:eastAsia="Times New Roman" w:cs="Calibri"/>
                <w:color w:val="000000"/>
                <w:sz w:val="20"/>
                <w:szCs w:val="20"/>
              </w:rPr>
            </w:pPr>
            <w:del w:id="434" w:author="Tricia Van Laar" w:date="2024-07-15T19:46:00Z">
              <w:r w:rsidRPr="00CB41DA" w:rsidDel="00A47119">
                <w:rPr>
                  <w:rFonts w:eastAsia="Times New Roman" w:cs="Calibri"/>
                  <w:color w:val="000000"/>
                  <w:sz w:val="20"/>
                  <w:szCs w:val="20"/>
                </w:rPr>
                <w:delText>39740</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7DE6AF2" w14:textId="15A90717" w:rsidR="00CB41DA" w:rsidRPr="00CB41DA" w:rsidDel="00A47119" w:rsidRDefault="00CB41DA" w:rsidP="00CB41DA">
            <w:pPr>
              <w:spacing w:after="0" w:line="240" w:lineRule="auto"/>
              <w:jc w:val="center"/>
              <w:rPr>
                <w:del w:id="435" w:author="Tricia Van Laar" w:date="2024-07-15T19:46:00Z"/>
                <w:rFonts w:eastAsia="Times New Roman" w:cs="Calibri"/>
                <w:color w:val="000000"/>
                <w:sz w:val="20"/>
                <w:szCs w:val="20"/>
              </w:rPr>
            </w:pPr>
            <w:del w:id="436" w:author="Tricia Van Laar" w:date="2024-07-15T19:46:00Z">
              <w:r w:rsidRPr="00CB41DA" w:rsidDel="00A47119">
                <w:rPr>
                  <w:rFonts w:eastAsia="Times New Roman" w:cs="Calibri"/>
                  <w:color w:val="000000"/>
                  <w:sz w:val="20"/>
                  <w:szCs w:val="20"/>
                </w:rPr>
                <w:delText>37751</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0AB9B530" w14:textId="5D636AC7" w:rsidR="00CB41DA" w:rsidRPr="00CB41DA" w:rsidDel="00A47119" w:rsidRDefault="00CB41DA" w:rsidP="00CB41DA">
            <w:pPr>
              <w:spacing w:after="0" w:line="240" w:lineRule="auto"/>
              <w:jc w:val="center"/>
              <w:rPr>
                <w:del w:id="437" w:author="Tricia Van Laar" w:date="2024-07-15T19:46:00Z"/>
                <w:rFonts w:eastAsia="Times New Roman" w:cs="Calibri"/>
                <w:color w:val="000000"/>
                <w:sz w:val="20"/>
                <w:szCs w:val="20"/>
              </w:rPr>
            </w:pPr>
            <w:del w:id="438" w:author="Tricia Van Laar" w:date="2024-07-15T19:46:00Z">
              <w:r w:rsidRPr="00CB41DA" w:rsidDel="00A47119">
                <w:rPr>
                  <w:rFonts w:eastAsia="Times New Roman" w:cs="Calibri"/>
                  <w:color w:val="000000"/>
                  <w:sz w:val="20"/>
                  <w:szCs w:val="20"/>
                </w:rPr>
                <w:delText>37589</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11689BCD" w14:textId="3A0592CE" w:rsidR="00CB41DA" w:rsidRPr="00CB41DA" w:rsidDel="00A47119" w:rsidRDefault="00000000" w:rsidP="00CB41DA">
            <w:pPr>
              <w:spacing w:after="0" w:line="240" w:lineRule="auto"/>
              <w:jc w:val="center"/>
              <w:rPr>
                <w:del w:id="439" w:author="Tricia Van Laar" w:date="2024-07-15T19:46:00Z"/>
                <w:rFonts w:eastAsia="Times New Roman" w:cs="Calibri"/>
                <w:color w:val="000000"/>
                <w:sz w:val="20"/>
                <w:szCs w:val="20"/>
              </w:rPr>
            </w:pPr>
            <w:del w:id="440" w:author="Tricia Van Laar" w:date="2024-07-15T19:46:00Z">
              <w:r w:rsidDel="00A47119">
                <w:fldChar w:fldCharType="begin"/>
              </w:r>
              <w:r w:rsidDel="00A47119">
                <w:delInstrText>HYPERLINK "https://www.ncbi.nlm.nih.gov/sra/?term=SRR29202448"</w:delInstrText>
              </w:r>
              <w:r w:rsidDel="00A47119">
                <w:fldChar w:fldCharType="separate"/>
              </w:r>
              <w:r w:rsidR="00CB41DA" w:rsidRPr="00CB41DA" w:rsidDel="00A47119">
                <w:rPr>
                  <w:rStyle w:val="Hyperlink"/>
                  <w:rFonts w:eastAsia="Times New Roman" w:cs="Calibri"/>
                  <w:sz w:val="20"/>
                  <w:szCs w:val="20"/>
                </w:rPr>
                <w:delText>SRR29202448</w:delText>
              </w:r>
              <w:r w:rsidDel="00A47119">
                <w:rPr>
                  <w:rStyle w:val="Hyperlink"/>
                  <w:rFonts w:eastAsia="Times New Roman" w:cs="Calibri"/>
                  <w:sz w:val="20"/>
                  <w:szCs w:val="20"/>
                </w:rPr>
                <w:fldChar w:fldCharType="end"/>
              </w:r>
            </w:del>
          </w:p>
        </w:tc>
      </w:tr>
      <w:tr w:rsidR="00CB41DA" w:rsidRPr="00CB41DA" w:rsidDel="00A47119" w14:paraId="389C1AB2" w14:textId="0E2262F8" w:rsidTr="00CB41DA">
        <w:trPr>
          <w:trHeight w:val="320"/>
          <w:del w:id="441"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77F0BC5C" w14:textId="5AC14E37" w:rsidR="00CB41DA" w:rsidRPr="00CB41DA" w:rsidDel="00A47119" w:rsidRDefault="00CB41DA" w:rsidP="00CB41DA">
            <w:pPr>
              <w:spacing w:after="0" w:line="240" w:lineRule="auto"/>
              <w:jc w:val="center"/>
              <w:rPr>
                <w:del w:id="442" w:author="Tricia Van Laar" w:date="2024-07-15T19:46:00Z"/>
                <w:rFonts w:eastAsia="Times New Roman" w:cs="Calibri"/>
                <w:color w:val="000000"/>
                <w:sz w:val="20"/>
                <w:szCs w:val="20"/>
              </w:rPr>
            </w:pPr>
            <w:del w:id="443" w:author="Tricia Van Laar" w:date="2024-07-15T19:46:00Z">
              <w:r w:rsidRPr="00CB41DA" w:rsidDel="00A47119">
                <w:rPr>
                  <w:rFonts w:cs="Calibri"/>
                  <w:color w:val="000000"/>
                  <w:sz w:val="20"/>
                  <w:szCs w:val="20"/>
                </w:rPr>
                <w:delText>CHSP11</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976FDCB" w14:textId="3CCCEC46" w:rsidR="00CB41DA" w:rsidRPr="00CB41DA" w:rsidDel="00A47119" w:rsidRDefault="00CB41DA" w:rsidP="00CB41DA">
            <w:pPr>
              <w:spacing w:after="0" w:line="240" w:lineRule="auto"/>
              <w:jc w:val="center"/>
              <w:rPr>
                <w:del w:id="444" w:author="Tricia Van Laar" w:date="2024-07-15T19:46:00Z"/>
                <w:rFonts w:eastAsia="Times New Roman" w:cs="Calibri"/>
                <w:color w:val="000000"/>
                <w:sz w:val="20"/>
                <w:szCs w:val="20"/>
              </w:rPr>
            </w:pPr>
            <w:del w:id="445" w:author="Tricia Van Laar" w:date="2024-07-15T19:46:00Z">
              <w:r w:rsidRPr="00CB41DA" w:rsidDel="00A47119">
                <w:rPr>
                  <w:rFonts w:eastAsia="Times New Roman" w:cs="Calibri"/>
                  <w:color w:val="000000"/>
                  <w:sz w:val="20"/>
                  <w:szCs w:val="20"/>
                </w:rPr>
                <w:delText>22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4F35600" w14:textId="0304E21B" w:rsidR="00CB41DA" w:rsidRPr="00CB41DA" w:rsidDel="00A47119" w:rsidRDefault="00CB41DA" w:rsidP="00CB41DA">
            <w:pPr>
              <w:spacing w:after="0" w:line="240" w:lineRule="auto"/>
              <w:jc w:val="center"/>
              <w:rPr>
                <w:del w:id="446" w:author="Tricia Van Laar" w:date="2024-07-15T19:46:00Z"/>
                <w:rFonts w:eastAsia="Times New Roman" w:cs="Calibri"/>
                <w:color w:val="000000"/>
                <w:sz w:val="20"/>
                <w:szCs w:val="20"/>
              </w:rPr>
            </w:pPr>
            <w:del w:id="447"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636FE23" w14:textId="059B0729" w:rsidR="00CB41DA" w:rsidRPr="00CB41DA" w:rsidDel="00A47119" w:rsidRDefault="00CB41DA" w:rsidP="00CB41DA">
            <w:pPr>
              <w:spacing w:after="0" w:line="240" w:lineRule="auto"/>
              <w:jc w:val="center"/>
              <w:rPr>
                <w:del w:id="448" w:author="Tricia Van Laar" w:date="2024-07-15T19:46:00Z"/>
                <w:rFonts w:eastAsia="Times New Roman" w:cs="Calibri"/>
                <w:color w:val="000000"/>
                <w:sz w:val="20"/>
                <w:szCs w:val="20"/>
              </w:rPr>
            </w:pPr>
            <w:del w:id="449" w:author="Tricia Van Laar" w:date="2024-07-15T19:46:00Z">
              <w:r w:rsidRPr="00CB41DA" w:rsidDel="00A47119">
                <w:rPr>
                  <w:rFonts w:eastAsia="Times New Roman" w:cs="Calibri"/>
                  <w:color w:val="000000"/>
                  <w:sz w:val="20"/>
                  <w:szCs w:val="20"/>
                </w:rPr>
                <w:delText>59017</w:delText>
              </w:r>
            </w:del>
          </w:p>
        </w:tc>
        <w:tc>
          <w:tcPr>
            <w:tcW w:w="900" w:type="dxa"/>
            <w:tcBorders>
              <w:top w:val="nil"/>
              <w:left w:val="nil"/>
              <w:bottom w:val="single" w:sz="4" w:space="0" w:color="auto"/>
              <w:right w:val="single" w:sz="4" w:space="0" w:color="auto"/>
            </w:tcBorders>
            <w:shd w:val="clear" w:color="auto" w:fill="auto"/>
            <w:noWrap/>
            <w:vAlign w:val="center"/>
            <w:hideMark/>
          </w:tcPr>
          <w:p w14:paraId="16C07124" w14:textId="526DF398" w:rsidR="00CB41DA" w:rsidRPr="00CB41DA" w:rsidDel="00A47119" w:rsidRDefault="00CB41DA" w:rsidP="00CB41DA">
            <w:pPr>
              <w:spacing w:after="0" w:line="240" w:lineRule="auto"/>
              <w:jc w:val="center"/>
              <w:rPr>
                <w:del w:id="450" w:author="Tricia Van Laar" w:date="2024-07-15T19:46:00Z"/>
                <w:rFonts w:eastAsia="Times New Roman" w:cs="Calibri"/>
                <w:color w:val="000000"/>
                <w:sz w:val="20"/>
                <w:szCs w:val="20"/>
              </w:rPr>
            </w:pPr>
            <w:del w:id="451" w:author="Tricia Van Laar" w:date="2024-07-15T19:46:00Z">
              <w:r w:rsidRPr="00CB41DA" w:rsidDel="00A47119">
                <w:rPr>
                  <w:rFonts w:eastAsia="Times New Roman" w:cs="Calibri"/>
                  <w:color w:val="000000"/>
                  <w:sz w:val="20"/>
                  <w:szCs w:val="20"/>
                </w:rPr>
                <w:delText>53469</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6FC11F2F" w14:textId="74CF0007" w:rsidR="00CB41DA" w:rsidRPr="00CB41DA" w:rsidDel="00A47119" w:rsidRDefault="00CB41DA" w:rsidP="00CB41DA">
            <w:pPr>
              <w:spacing w:after="0" w:line="240" w:lineRule="auto"/>
              <w:jc w:val="center"/>
              <w:rPr>
                <w:del w:id="452" w:author="Tricia Van Laar" w:date="2024-07-15T19:46:00Z"/>
                <w:rFonts w:eastAsia="Times New Roman" w:cs="Calibri"/>
                <w:color w:val="000000"/>
                <w:sz w:val="20"/>
                <w:szCs w:val="20"/>
              </w:rPr>
            </w:pPr>
            <w:del w:id="453" w:author="Tricia Van Laar" w:date="2024-07-15T19:46:00Z">
              <w:r w:rsidRPr="00CB41DA" w:rsidDel="00A47119">
                <w:rPr>
                  <w:rFonts w:eastAsia="Times New Roman" w:cs="Calibri"/>
                  <w:color w:val="000000"/>
                  <w:sz w:val="20"/>
                  <w:szCs w:val="20"/>
                </w:rPr>
                <w:delText>52934</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5ED63540" w14:textId="0F6D434F" w:rsidR="00CB41DA" w:rsidRPr="00CB41DA" w:rsidDel="00A47119" w:rsidRDefault="00CB41DA" w:rsidP="00CB41DA">
            <w:pPr>
              <w:spacing w:after="0" w:line="240" w:lineRule="auto"/>
              <w:jc w:val="center"/>
              <w:rPr>
                <w:del w:id="454" w:author="Tricia Van Laar" w:date="2024-07-15T19:46:00Z"/>
                <w:rFonts w:eastAsia="Times New Roman" w:cs="Calibri"/>
                <w:color w:val="000000"/>
                <w:sz w:val="20"/>
                <w:szCs w:val="20"/>
              </w:rPr>
            </w:pPr>
            <w:del w:id="455" w:author="Tricia Van Laar" w:date="2024-07-15T19:46:00Z">
              <w:r w:rsidRPr="00CB41DA" w:rsidDel="00A47119">
                <w:rPr>
                  <w:rFonts w:eastAsia="Times New Roman" w:cs="Calibri"/>
                  <w:color w:val="000000"/>
                  <w:sz w:val="20"/>
                  <w:szCs w:val="20"/>
                </w:rPr>
                <w:delText>52982</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AC5B6BC" w14:textId="5BC2ECA1" w:rsidR="00CB41DA" w:rsidRPr="00CB41DA" w:rsidDel="00A47119" w:rsidRDefault="00CB41DA" w:rsidP="00CB41DA">
            <w:pPr>
              <w:spacing w:after="0" w:line="240" w:lineRule="auto"/>
              <w:jc w:val="center"/>
              <w:rPr>
                <w:del w:id="456" w:author="Tricia Van Laar" w:date="2024-07-15T19:46:00Z"/>
                <w:rFonts w:eastAsia="Times New Roman" w:cs="Calibri"/>
                <w:color w:val="000000"/>
                <w:sz w:val="20"/>
                <w:szCs w:val="20"/>
              </w:rPr>
            </w:pPr>
            <w:del w:id="457" w:author="Tricia Van Laar" w:date="2024-07-15T19:46:00Z">
              <w:r w:rsidRPr="00CB41DA" w:rsidDel="00A47119">
                <w:rPr>
                  <w:rFonts w:eastAsia="Times New Roman" w:cs="Calibri"/>
                  <w:color w:val="000000"/>
                  <w:sz w:val="20"/>
                  <w:szCs w:val="20"/>
                </w:rPr>
                <w:delText>48990</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6E002602" w14:textId="00C299F6" w:rsidR="00CB41DA" w:rsidRPr="00CB41DA" w:rsidDel="00A47119" w:rsidRDefault="00CB41DA" w:rsidP="00CB41DA">
            <w:pPr>
              <w:spacing w:after="0" w:line="240" w:lineRule="auto"/>
              <w:jc w:val="center"/>
              <w:rPr>
                <w:del w:id="458" w:author="Tricia Van Laar" w:date="2024-07-15T19:46:00Z"/>
                <w:rFonts w:eastAsia="Times New Roman" w:cs="Calibri"/>
                <w:color w:val="000000"/>
                <w:sz w:val="20"/>
                <w:szCs w:val="20"/>
              </w:rPr>
            </w:pPr>
            <w:del w:id="459" w:author="Tricia Van Laar" w:date="2024-07-15T19:46:00Z">
              <w:r w:rsidRPr="00CB41DA" w:rsidDel="00A47119">
                <w:rPr>
                  <w:rFonts w:eastAsia="Times New Roman" w:cs="Calibri"/>
                  <w:color w:val="000000"/>
                  <w:sz w:val="20"/>
                  <w:szCs w:val="20"/>
                </w:rPr>
                <w:delText>48558</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16BF0128" w14:textId="17400592" w:rsidR="00CB41DA" w:rsidRPr="00CB41DA" w:rsidDel="00A47119" w:rsidRDefault="00000000" w:rsidP="00CB41DA">
            <w:pPr>
              <w:spacing w:after="0" w:line="240" w:lineRule="auto"/>
              <w:jc w:val="center"/>
              <w:rPr>
                <w:del w:id="460" w:author="Tricia Van Laar" w:date="2024-07-15T19:46:00Z"/>
                <w:rFonts w:eastAsia="Times New Roman" w:cs="Calibri"/>
                <w:color w:val="000000"/>
                <w:sz w:val="20"/>
                <w:szCs w:val="20"/>
              </w:rPr>
            </w:pPr>
            <w:del w:id="461" w:author="Tricia Van Laar" w:date="2024-07-15T19:46:00Z">
              <w:r w:rsidDel="00A47119">
                <w:fldChar w:fldCharType="begin"/>
              </w:r>
              <w:r w:rsidDel="00A47119">
                <w:delInstrText>HYPERLINK "https://www.ncbi.nlm.nih.gov/sra/?term=SRR29202435"</w:delInstrText>
              </w:r>
              <w:r w:rsidDel="00A47119">
                <w:fldChar w:fldCharType="separate"/>
              </w:r>
              <w:r w:rsidR="00CB41DA" w:rsidRPr="00CB41DA" w:rsidDel="00A47119">
                <w:rPr>
                  <w:rStyle w:val="Hyperlink"/>
                  <w:rFonts w:eastAsia="Times New Roman" w:cs="Calibri"/>
                  <w:sz w:val="20"/>
                  <w:szCs w:val="20"/>
                </w:rPr>
                <w:delText>SRR29202435</w:delText>
              </w:r>
              <w:r w:rsidDel="00A47119">
                <w:rPr>
                  <w:rStyle w:val="Hyperlink"/>
                  <w:rFonts w:eastAsia="Times New Roman" w:cs="Calibri"/>
                  <w:sz w:val="20"/>
                  <w:szCs w:val="20"/>
                </w:rPr>
                <w:fldChar w:fldCharType="end"/>
              </w:r>
            </w:del>
          </w:p>
        </w:tc>
      </w:tr>
      <w:tr w:rsidR="00CB41DA" w:rsidRPr="00CB41DA" w:rsidDel="00A47119" w14:paraId="549EA923" w14:textId="2B3DB516" w:rsidTr="00CB41DA">
        <w:trPr>
          <w:trHeight w:val="320"/>
          <w:del w:id="462" w:author="Tricia Van Laar" w:date="2024-07-15T19:46:00Z"/>
        </w:trPr>
        <w:tc>
          <w:tcPr>
            <w:tcW w:w="895" w:type="dxa"/>
            <w:tcBorders>
              <w:top w:val="nil"/>
              <w:left w:val="single" w:sz="4" w:space="0" w:color="auto"/>
              <w:bottom w:val="single" w:sz="4" w:space="0" w:color="auto"/>
              <w:right w:val="single" w:sz="4" w:space="0" w:color="auto"/>
            </w:tcBorders>
            <w:vAlign w:val="center"/>
          </w:tcPr>
          <w:p w14:paraId="57B8FD39" w14:textId="7FEAA53A" w:rsidR="00CB41DA" w:rsidRPr="00CB41DA" w:rsidDel="00A47119" w:rsidRDefault="00CB41DA" w:rsidP="00CB41DA">
            <w:pPr>
              <w:spacing w:after="0" w:line="240" w:lineRule="auto"/>
              <w:jc w:val="center"/>
              <w:rPr>
                <w:del w:id="463" w:author="Tricia Van Laar" w:date="2024-07-15T19:46:00Z"/>
                <w:rFonts w:eastAsia="Times New Roman" w:cs="Calibri"/>
                <w:color w:val="000000"/>
                <w:sz w:val="20"/>
                <w:szCs w:val="20"/>
              </w:rPr>
            </w:pPr>
            <w:del w:id="464" w:author="Tricia Van Laar" w:date="2024-07-15T19:46:00Z">
              <w:r w:rsidRPr="00CB41DA" w:rsidDel="00A47119">
                <w:rPr>
                  <w:rFonts w:cs="Calibri"/>
                  <w:color w:val="000000"/>
                  <w:sz w:val="20"/>
                  <w:szCs w:val="20"/>
                </w:rPr>
                <w:delText>CHSP12</w:delText>
              </w:r>
            </w:del>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ED75663" w14:textId="7264B0EA" w:rsidR="00CB41DA" w:rsidRPr="00CB41DA" w:rsidDel="00A47119" w:rsidRDefault="00CB41DA" w:rsidP="00CB41DA">
            <w:pPr>
              <w:spacing w:after="0" w:line="240" w:lineRule="auto"/>
              <w:jc w:val="center"/>
              <w:rPr>
                <w:del w:id="465" w:author="Tricia Van Laar" w:date="2024-07-15T19:46:00Z"/>
                <w:rFonts w:eastAsia="Times New Roman" w:cs="Calibri"/>
                <w:color w:val="000000"/>
                <w:sz w:val="20"/>
                <w:szCs w:val="20"/>
              </w:rPr>
            </w:pPr>
            <w:del w:id="466" w:author="Tricia Van Laar" w:date="2024-07-15T19:46:00Z">
              <w:r w:rsidRPr="00CB41DA" w:rsidDel="00A47119">
                <w:rPr>
                  <w:rFonts w:eastAsia="Times New Roman" w:cs="Calibri"/>
                  <w:color w:val="000000"/>
                  <w:sz w:val="20"/>
                  <w:szCs w:val="20"/>
                </w:rPr>
                <w:delText>329</w:delText>
              </w:r>
            </w:del>
          </w:p>
        </w:tc>
        <w:tc>
          <w:tcPr>
            <w:tcW w:w="900" w:type="dxa"/>
            <w:tcBorders>
              <w:top w:val="nil"/>
              <w:left w:val="nil"/>
              <w:bottom w:val="single" w:sz="4" w:space="0" w:color="auto"/>
              <w:right w:val="single" w:sz="4" w:space="0" w:color="auto"/>
            </w:tcBorders>
            <w:shd w:val="clear" w:color="auto" w:fill="auto"/>
            <w:noWrap/>
            <w:vAlign w:val="center"/>
            <w:hideMark/>
          </w:tcPr>
          <w:p w14:paraId="5619F645" w14:textId="147CACE3" w:rsidR="00CB41DA" w:rsidRPr="00CB41DA" w:rsidDel="00A47119" w:rsidRDefault="00CB41DA" w:rsidP="00CB41DA">
            <w:pPr>
              <w:spacing w:after="0" w:line="240" w:lineRule="auto"/>
              <w:jc w:val="center"/>
              <w:rPr>
                <w:del w:id="467" w:author="Tricia Van Laar" w:date="2024-07-15T19:46:00Z"/>
                <w:rFonts w:eastAsia="Times New Roman" w:cs="Calibri"/>
                <w:color w:val="000000"/>
                <w:sz w:val="20"/>
                <w:szCs w:val="20"/>
              </w:rPr>
            </w:pPr>
            <w:del w:id="468" w:author="Tricia Van Laar" w:date="2024-07-15T19:46:00Z">
              <w:r w:rsidRPr="00CB41DA" w:rsidDel="00A47119">
                <w:rPr>
                  <w:rFonts w:eastAsia="Times New Roman" w:cs="Calibri"/>
                  <w:color w:val="000000"/>
                  <w:sz w:val="20"/>
                  <w:szCs w:val="20"/>
                </w:rPr>
                <w:delText>Preen</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D099AE5" w14:textId="61E17750" w:rsidR="00CB41DA" w:rsidRPr="00CB41DA" w:rsidDel="00A47119" w:rsidRDefault="00CB41DA" w:rsidP="00CB41DA">
            <w:pPr>
              <w:spacing w:after="0" w:line="240" w:lineRule="auto"/>
              <w:jc w:val="center"/>
              <w:rPr>
                <w:del w:id="469" w:author="Tricia Van Laar" w:date="2024-07-15T19:46:00Z"/>
                <w:rFonts w:eastAsia="Times New Roman" w:cs="Calibri"/>
                <w:color w:val="000000"/>
                <w:sz w:val="20"/>
                <w:szCs w:val="20"/>
              </w:rPr>
            </w:pPr>
            <w:del w:id="470" w:author="Tricia Van Laar" w:date="2024-07-15T19:46:00Z">
              <w:r w:rsidRPr="00CB41DA" w:rsidDel="00A47119">
                <w:rPr>
                  <w:rFonts w:eastAsia="Times New Roman" w:cs="Calibri"/>
                  <w:color w:val="000000"/>
                  <w:sz w:val="20"/>
                  <w:szCs w:val="20"/>
                </w:rPr>
                <w:delText>40065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34881743" w14:textId="3CA967C5" w:rsidR="00CB41DA" w:rsidRPr="00CB41DA" w:rsidDel="00A47119" w:rsidRDefault="00CB41DA" w:rsidP="00CB41DA">
            <w:pPr>
              <w:spacing w:after="0" w:line="240" w:lineRule="auto"/>
              <w:jc w:val="center"/>
              <w:rPr>
                <w:del w:id="471" w:author="Tricia Van Laar" w:date="2024-07-15T19:46:00Z"/>
                <w:rFonts w:eastAsia="Times New Roman" w:cs="Calibri"/>
                <w:color w:val="000000"/>
                <w:sz w:val="20"/>
                <w:szCs w:val="20"/>
              </w:rPr>
            </w:pPr>
            <w:del w:id="472" w:author="Tricia Van Laar" w:date="2024-07-15T19:46:00Z">
              <w:r w:rsidRPr="00CB41DA" w:rsidDel="00A47119">
                <w:rPr>
                  <w:rFonts w:eastAsia="Times New Roman" w:cs="Calibri"/>
                  <w:color w:val="000000"/>
                  <w:sz w:val="20"/>
                  <w:szCs w:val="20"/>
                </w:rPr>
                <w:delText>36088</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63F13789" w14:textId="4CE47DC2" w:rsidR="00CB41DA" w:rsidRPr="00CB41DA" w:rsidDel="00A47119" w:rsidRDefault="00CB41DA" w:rsidP="00CB41DA">
            <w:pPr>
              <w:spacing w:after="0" w:line="240" w:lineRule="auto"/>
              <w:jc w:val="center"/>
              <w:rPr>
                <w:del w:id="473" w:author="Tricia Van Laar" w:date="2024-07-15T19:46:00Z"/>
                <w:rFonts w:eastAsia="Times New Roman" w:cs="Calibri"/>
                <w:color w:val="000000"/>
                <w:sz w:val="20"/>
                <w:szCs w:val="20"/>
              </w:rPr>
            </w:pPr>
            <w:del w:id="474" w:author="Tricia Van Laar" w:date="2024-07-15T19:46:00Z">
              <w:r w:rsidRPr="00CB41DA" w:rsidDel="00A47119">
                <w:rPr>
                  <w:rFonts w:eastAsia="Times New Roman" w:cs="Calibri"/>
                  <w:color w:val="000000"/>
                  <w:sz w:val="20"/>
                  <w:szCs w:val="20"/>
                </w:rPr>
                <w:delText>35652</w:delText>
              </w:r>
            </w:del>
          </w:p>
        </w:tc>
        <w:tc>
          <w:tcPr>
            <w:tcW w:w="1170" w:type="dxa"/>
            <w:tcBorders>
              <w:top w:val="nil"/>
              <w:left w:val="nil"/>
              <w:bottom w:val="single" w:sz="4" w:space="0" w:color="auto"/>
              <w:right w:val="single" w:sz="4" w:space="0" w:color="auto"/>
            </w:tcBorders>
            <w:shd w:val="clear" w:color="auto" w:fill="auto"/>
            <w:noWrap/>
            <w:vAlign w:val="center"/>
            <w:hideMark/>
          </w:tcPr>
          <w:p w14:paraId="37EC6693" w14:textId="04333FCD" w:rsidR="00CB41DA" w:rsidRPr="00CB41DA" w:rsidDel="00A47119" w:rsidRDefault="00CB41DA" w:rsidP="00CB41DA">
            <w:pPr>
              <w:spacing w:after="0" w:line="240" w:lineRule="auto"/>
              <w:jc w:val="center"/>
              <w:rPr>
                <w:del w:id="475" w:author="Tricia Van Laar" w:date="2024-07-15T19:46:00Z"/>
                <w:rFonts w:eastAsia="Times New Roman" w:cs="Calibri"/>
                <w:color w:val="000000"/>
                <w:sz w:val="20"/>
                <w:szCs w:val="20"/>
              </w:rPr>
            </w:pPr>
            <w:del w:id="476" w:author="Tricia Van Laar" w:date="2024-07-15T19:46:00Z">
              <w:r w:rsidRPr="00CB41DA" w:rsidDel="00A47119">
                <w:rPr>
                  <w:rFonts w:eastAsia="Times New Roman" w:cs="Calibri"/>
                  <w:color w:val="000000"/>
                  <w:sz w:val="20"/>
                  <w:szCs w:val="20"/>
                </w:rPr>
                <w:delText>35645</w:delText>
              </w:r>
            </w:del>
          </w:p>
        </w:tc>
        <w:tc>
          <w:tcPr>
            <w:tcW w:w="900" w:type="dxa"/>
            <w:tcBorders>
              <w:top w:val="nil"/>
              <w:left w:val="nil"/>
              <w:bottom w:val="single" w:sz="4" w:space="0" w:color="auto"/>
              <w:right w:val="single" w:sz="4" w:space="0" w:color="auto"/>
            </w:tcBorders>
            <w:shd w:val="clear" w:color="auto" w:fill="auto"/>
            <w:noWrap/>
            <w:vAlign w:val="center"/>
            <w:hideMark/>
          </w:tcPr>
          <w:p w14:paraId="0327ED26" w14:textId="0EDD8ED9" w:rsidR="00CB41DA" w:rsidRPr="00CB41DA" w:rsidDel="00A47119" w:rsidRDefault="00CB41DA" w:rsidP="00CB41DA">
            <w:pPr>
              <w:spacing w:after="0" w:line="240" w:lineRule="auto"/>
              <w:jc w:val="center"/>
              <w:rPr>
                <w:del w:id="477" w:author="Tricia Van Laar" w:date="2024-07-15T19:46:00Z"/>
                <w:rFonts w:eastAsia="Times New Roman" w:cs="Calibri"/>
                <w:color w:val="000000"/>
                <w:sz w:val="20"/>
                <w:szCs w:val="20"/>
              </w:rPr>
            </w:pPr>
            <w:del w:id="478" w:author="Tricia Van Laar" w:date="2024-07-15T19:46:00Z">
              <w:r w:rsidRPr="00CB41DA" w:rsidDel="00A47119">
                <w:rPr>
                  <w:rFonts w:eastAsia="Times New Roman" w:cs="Calibri"/>
                  <w:color w:val="000000"/>
                  <w:sz w:val="20"/>
                  <w:szCs w:val="20"/>
                </w:rPr>
                <w:delText>34274</w:delText>
              </w:r>
            </w:del>
          </w:p>
        </w:tc>
        <w:tc>
          <w:tcPr>
            <w:tcW w:w="1350" w:type="dxa"/>
            <w:tcBorders>
              <w:top w:val="nil"/>
              <w:left w:val="nil"/>
              <w:bottom w:val="single" w:sz="4" w:space="0" w:color="auto"/>
              <w:right w:val="single" w:sz="4" w:space="0" w:color="auto"/>
            </w:tcBorders>
            <w:shd w:val="clear" w:color="auto" w:fill="auto"/>
            <w:noWrap/>
            <w:vAlign w:val="center"/>
            <w:hideMark/>
          </w:tcPr>
          <w:p w14:paraId="2DC172D1" w14:textId="62FC2336" w:rsidR="00CB41DA" w:rsidRPr="00CB41DA" w:rsidDel="00A47119" w:rsidRDefault="00CB41DA" w:rsidP="00CB41DA">
            <w:pPr>
              <w:spacing w:after="0" w:line="240" w:lineRule="auto"/>
              <w:jc w:val="center"/>
              <w:rPr>
                <w:del w:id="479" w:author="Tricia Van Laar" w:date="2024-07-15T19:46:00Z"/>
                <w:rFonts w:eastAsia="Times New Roman" w:cs="Calibri"/>
                <w:color w:val="000000"/>
                <w:sz w:val="20"/>
                <w:szCs w:val="20"/>
              </w:rPr>
            </w:pPr>
            <w:del w:id="480" w:author="Tricia Van Laar" w:date="2024-07-15T19:46:00Z">
              <w:r w:rsidRPr="00CB41DA" w:rsidDel="00A47119">
                <w:rPr>
                  <w:rFonts w:eastAsia="Times New Roman" w:cs="Calibri"/>
                  <w:color w:val="000000"/>
                  <w:sz w:val="20"/>
                  <w:szCs w:val="20"/>
                </w:rPr>
                <w:delText>33466</w:delText>
              </w:r>
            </w:del>
          </w:p>
        </w:tc>
        <w:tc>
          <w:tcPr>
            <w:tcW w:w="1530" w:type="dxa"/>
            <w:tcBorders>
              <w:top w:val="nil"/>
              <w:left w:val="nil"/>
              <w:bottom w:val="single" w:sz="4" w:space="0" w:color="auto"/>
              <w:right w:val="single" w:sz="4" w:space="0" w:color="auto"/>
            </w:tcBorders>
            <w:shd w:val="clear" w:color="auto" w:fill="auto"/>
            <w:noWrap/>
            <w:vAlign w:val="center"/>
            <w:hideMark/>
          </w:tcPr>
          <w:p w14:paraId="715E959D" w14:textId="3627ADA7" w:rsidR="00CB41DA" w:rsidRPr="00CB41DA" w:rsidDel="00A47119" w:rsidRDefault="00000000" w:rsidP="00CB41DA">
            <w:pPr>
              <w:spacing w:after="0" w:line="240" w:lineRule="auto"/>
              <w:jc w:val="center"/>
              <w:rPr>
                <w:del w:id="481" w:author="Tricia Van Laar" w:date="2024-07-15T19:46:00Z"/>
                <w:rFonts w:eastAsia="Times New Roman" w:cs="Calibri"/>
                <w:color w:val="000000"/>
                <w:sz w:val="20"/>
                <w:szCs w:val="20"/>
              </w:rPr>
            </w:pPr>
            <w:del w:id="482" w:author="Tricia Van Laar" w:date="2024-07-15T19:46:00Z">
              <w:r w:rsidDel="00A47119">
                <w:fldChar w:fldCharType="begin"/>
              </w:r>
              <w:r w:rsidDel="00A47119">
                <w:delInstrText>HYPERLINK "https://www.ncbi.nlm.nih.gov/sra/?term=SRR29202447"</w:delInstrText>
              </w:r>
              <w:r w:rsidDel="00A47119">
                <w:fldChar w:fldCharType="separate"/>
              </w:r>
              <w:r w:rsidR="00CB41DA" w:rsidRPr="00CB41DA" w:rsidDel="00A47119">
                <w:rPr>
                  <w:rStyle w:val="Hyperlink"/>
                  <w:rFonts w:eastAsia="Times New Roman" w:cs="Calibri"/>
                  <w:sz w:val="20"/>
                  <w:szCs w:val="20"/>
                </w:rPr>
                <w:delText>SRR29202447</w:delText>
              </w:r>
              <w:r w:rsidDel="00A47119">
                <w:rPr>
                  <w:rStyle w:val="Hyperlink"/>
                  <w:rFonts w:eastAsia="Times New Roman" w:cs="Calibri"/>
                  <w:sz w:val="20"/>
                  <w:szCs w:val="20"/>
                </w:rPr>
                <w:fldChar w:fldCharType="end"/>
              </w:r>
            </w:del>
          </w:p>
        </w:tc>
      </w:tr>
    </w:tbl>
    <w:p w14:paraId="4DF7EDBE" w14:textId="77777777" w:rsidR="00E103F5" w:rsidRDefault="00E103F5">
      <w:pPr>
        <w:rPr>
          <w:ins w:id="483" w:author="Tricia Van Laar" w:date="2024-07-15T19:47:00Z"/>
          <w:rFonts w:cs="Calibri"/>
          <w:b/>
          <w:bCs/>
        </w:rPr>
      </w:pPr>
    </w:p>
    <w:tbl>
      <w:tblPr>
        <w:tblW w:w="10610" w:type="dxa"/>
        <w:tblLayout w:type="fixed"/>
        <w:tblLook w:val="04A0" w:firstRow="1" w:lastRow="0" w:firstColumn="1" w:lastColumn="0" w:noHBand="0" w:noVBand="1"/>
        <w:tblPrChange w:id="484" w:author="Tricia Van Laar" w:date="2024-07-15T19:48:00Z">
          <w:tblPr>
            <w:tblW w:w="10661" w:type="dxa"/>
            <w:tblLayout w:type="fixed"/>
            <w:tblLook w:val="04A0" w:firstRow="1" w:lastRow="0" w:firstColumn="1" w:lastColumn="0" w:noHBand="0" w:noVBand="1"/>
          </w:tblPr>
        </w:tblPrChange>
      </w:tblPr>
      <w:tblGrid>
        <w:gridCol w:w="846"/>
        <w:gridCol w:w="830"/>
        <w:gridCol w:w="834"/>
        <w:gridCol w:w="990"/>
        <w:gridCol w:w="990"/>
        <w:gridCol w:w="1170"/>
        <w:gridCol w:w="1170"/>
        <w:gridCol w:w="900"/>
        <w:gridCol w:w="1350"/>
        <w:gridCol w:w="1530"/>
        <w:tblGridChange w:id="485">
          <w:tblGrid>
            <w:gridCol w:w="846"/>
            <w:gridCol w:w="830"/>
            <w:gridCol w:w="834"/>
            <w:gridCol w:w="990"/>
            <w:gridCol w:w="990"/>
            <w:gridCol w:w="1170"/>
            <w:gridCol w:w="1170"/>
            <w:gridCol w:w="900"/>
            <w:gridCol w:w="1350"/>
            <w:gridCol w:w="1530"/>
            <w:gridCol w:w="51"/>
          </w:tblGrid>
        </w:tblGridChange>
      </w:tblGrid>
      <w:tr w:rsidR="00A47119" w:rsidRPr="00A47119" w14:paraId="46A4582F" w14:textId="77777777" w:rsidTr="00A47119">
        <w:trPr>
          <w:trHeight w:val="340"/>
          <w:ins w:id="486" w:author="Tricia Van Laar" w:date="2024-07-15T19:47:00Z"/>
          <w:trPrChange w:id="487" w:author="Tricia Van Laar" w:date="2024-07-15T19:48:00Z">
            <w:trPr>
              <w:trHeight w:val="340"/>
            </w:trPr>
          </w:trPrChange>
        </w:trPr>
        <w:tc>
          <w:tcPr>
            <w:tcW w:w="846" w:type="dxa"/>
            <w:tcBorders>
              <w:top w:val="single" w:sz="8" w:space="0" w:color="auto"/>
              <w:left w:val="single" w:sz="8" w:space="0" w:color="auto"/>
              <w:bottom w:val="single" w:sz="8" w:space="0" w:color="auto"/>
              <w:right w:val="single" w:sz="8" w:space="0" w:color="auto"/>
            </w:tcBorders>
            <w:shd w:val="clear" w:color="auto" w:fill="auto"/>
            <w:vAlign w:val="center"/>
            <w:hideMark/>
            <w:tcPrChange w:id="488" w:author="Tricia Van Laar" w:date="2024-07-15T19:48:00Z">
              <w:tcPr>
                <w:tcW w:w="846"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65B05A02" w14:textId="77777777" w:rsidR="00A47119" w:rsidRPr="00A47119" w:rsidRDefault="00A47119" w:rsidP="00A47119">
            <w:pPr>
              <w:spacing w:after="0" w:line="240" w:lineRule="auto"/>
              <w:jc w:val="center"/>
              <w:rPr>
                <w:ins w:id="489" w:author="Tricia Van Laar" w:date="2024-07-15T19:47:00Z"/>
                <w:rFonts w:eastAsia="Times New Roman" w:cs="Calibri"/>
                <w:b/>
                <w:bCs/>
                <w:color w:val="000000"/>
                <w:sz w:val="20"/>
                <w:szCs w:val="20"/>
              </w:rPr>
            </w:pPr>
            <w:ins w:id="490" w:author="Tricia Van Laar" w:date="2024-07-15T19:47:00Z">
              <w:r w:rsidRPr="00A47119">
                <w:rPr>
                  <w:rFonts w:eastAsia="Times New Roman" w:cs="Calibri"/>
                  <w:b/>
                  <w:bCs/>
                  <w:color w:val="000000"/>
                  <w:sz w:val="20"/>
                  <w:szCs w:val="20"/>
                </w:rPr>
                <w:t>Bird</w:t>
              </w:r>
            </w:ins>
          </w:p>
        </w:tc>
        <w:tc>
          <w:tcPr>
            <w:tcW w:w="830" w:type="dxa"/>
            <w:tcBorders>
              <w:top w:val="single" w:sz="8" w:space="0" w:color="auto"/>
              <w:left w:val="nil"/>
              <w:bottom w:val="single" w:sz="8" w:space="0" w:color="auto"/>
              <w:right w:val="single" w:sz="8" w:space="0" w:color="auto"/>
            </w:tcBorders>
            <w:shd w:val="clear" w:color="auto" w:fill="auto"/>
            <w:noWrap/>
            <w:vAlign w:val="center"/>
            <w:hideMark/>
            <w:tcPrChange w:id="491" w:author="Tricia Van Laar" w:date="2024-07-15T19:48:00Z">
              <w:tcPr>
                <w:tcW w:w="83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3979E0CF" w14:textId="77777777" w:rsidR="00A47119" w:rsidRPr="00A47119" w:rsidRDefault="00A47119" w:rsidP="00A47119">
            <w:pPr>
              <w:spacing w:after="0" w:line="240" w:lineRule="auto"/>
              <w:jc w:val="center"/>
              <w:rPr>
                <w:ins w:id="492" w:author="Tricia Van Laar" w:date="2024-07-15T19:47:00Z"/>
                <w:rFonts w:eastAsia="Times New Roman" w:cs="Calibri"/>
                <w:b/>
                <w:bCs/>
                <w:color w:val="000000"/>
                <w:sz w:val="20"/>
                <w:szCs w:val="20"/>
              </w:rPr>
            </w:pPr>
            <w:ins w:id="493" w:author="Tricia Van Laar" w:date="2024-07-15T19:47:00Z">
              <w:r w:rsidRPr="00A47119">
                <w:rPr>
                  <w:rFonts w:eastAsia="Times New Roman" w:cs="Calibri"/>
                  <w:b/>
                  <w:bCs/>
                  <w:color w:val="000000"/>
                  <w:sz w:val="20"/>
                  <w:szCs w:val="20"/>
                </w:rPr>
                <w:t>Sample</w:t>
              </w:r>
            </w:ins>
          </w:p>
        </w:tc>
        <w:tc>
          <w:tcPr>
            <w:tcW w:w="834" w:type="dxa"/>
            <w:tcBorders>
              <w:top w:val="single" w:sz="8" w:space="0" w:color="auto"/>
              <w:left w:val="nil"/>
              <w:bottom w:val="single" w:sz="8" w:space="0" w:color="auto"/>
              <w:right w:val="single" w:sz="8" w:space="0" w:color="auto"/>
            </w:tcBorders>
            <w:shd w:val="clear" w:color="auto" w:fill="auto"/>
            <w:noWrap/>
            <w:vAlign w:val="center"/>
            <w:hideMark/>
            <w:tcPrChange w:id="494" w:author="Tricia Van Laar" w:date="2024-07-15T19:48:00Z">
              <w:tcPr>
                <w:tcW w:w="834"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13B23620" w14:textId="77777777" w:rsidR="00A47119" w:rsidRPr="00A47119" w:rsidRDefault="00A47119" w:rsidP="00A47119">
            <w:pPr>
              <w:spacing w:after="0" w:line="240" w:lineRule="auto"/>
              <w:jc w:val="center"/>
              <w:rPr>
                <w:ins w:id="495" w:author="Tricia Van Laar" w:date="2024-07-15T19:47:00Z"/>
                <w:rFonts w:eastAsia="Times New Roman" w:cs="Calibri"/>
                <w:b/>
                <w:bCs/>
                <w:color w:val="000000"/>
                <w:sz w:val="20"/>
                <w:szCs w:val="20"/>
              </w:rPr>
            </w:pPr>
            <w:ins w:id="496" w:author="Tricia Van Laar" w:date="2024-07-15T19:47:00Z">
              <w:r w:rsidRPr="00A47119">
                <w:rPr>
                  <w:rFonts w:eastAsia="Times New Roman" w:cs="Calibri"/>
                  <w:b/>
                  <w:bCs/>
                  <w:color w:val="000000"/>
                  <w:sz w:val="20"/>
                  <w:szCs w:val="20"/>
                </w:rPr>
                <w:t>Site</w:t>
              </w:r>
            </w:ins>
          </w:p>
        </w:tc>
        <w:tc>
          <w:tcPr>
            <w:tcW w:w="990" w:type="dxa"/>
            <w:tcBorders>
              <w:top w:val="single" w:sz="8" w:space="0" w:color="auto"/>
              <w:left w:val="nil"/>
              <w:bottom w:val="single" w:sz="8" w:space="0" w:color="auto"/>
              <w:right w:val="single" w:sz="8" w:space="0" w:color="auto"/>
            </w:tcBorders>
            <w:shd w:val="clear" w:color="auto" w:fill="auto"/>
            <w:noWrap/>
            <w:vAlign w:val="center"/>
            <w:hideMark/>
            <w:tcPrChange w:id="497" w:author="Tricia Van Laar" w:date="2024-07-15T19:48:00Z">
              <w:tcPr>
                <w:tcW w:w="99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36D323B2" w14:textId="77777777" w:rsidR="00A47119" w:rsidRPr="00A47119" w:rsidRDefault="00A47119" w:rsidP="00A47119">
            <w:pPr>
              <w:spacing w:after="0" w:line="240" w:lineRule="auto"/>
              <w:jc w:val="center"/>
              <w:rPr>
                <w:ins w:id="498" w:author="Tricia Van Laar" w:date="2024-07-15T19:47:00Z"/>
                <w:rFonts w:eastAsia="Times New Roman" w:cs="Calibri"/>
                <w:b/>
                <w:bCs/>
                <w:color w:val="000000"/>
                <w:sz w:val="20"/>
                <w:szCs w:val="20"/>
              </w:rPr>
            </w:pPr>
            <w:ins w:id="499" w:author="Tricia Van Laar" w:date="2024-07-15T19:47:00Z">
              <w:r w:rsidRPr="00A47119">
                <w:rPr>
                  <w:rFonts w:eastAsia="Times New Roman" w:cs="Calibri"/>
                  <w:b/>
                  <w:bCs/>
                  <w:color w:val="000000"/>
                  <w:sz w:val="20"/>
                  <w:szCs w:val="20"/>
                </w:rPr>
                <w:t>Input</w:t>
              </w:r>
            </w:ins>
          </w:p>
        </w:tc>
        <w:tc>
          <w:tcPr>
            <w:tcW w:w="990" w:type="dxa"/>
            <w:tcBorders>
              <w:top w:val="single" w:sz="8" w:space="0" w:color="auto"/>
              <w:left w:val="nil"/>
              <w:bottom w:val="single" w:sz="8" w:space="0" w:color="auto"/>
              <w:right w:val="single" w:sz="8" w:space="0" w:color="auto"/>
            </w:tcBorders>
            <w:shd w:val="clear" w:color="auto" w:fill="auto"/>
            <w:noWrap/>
            <w:vAlign w:val="center"/>
            <w:hideMark/>
            <w:tcPrChange w:id="500" w:author="Tricia Van Laar" w:date="2024-07-15T19:48:00Z">
              <w:tcPr>
                <w:tcW w:w="99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5D0D34BC" w14:textId="77777777" w:rsidR="00A47119" w:rsidRPr="00A47119" w:rsidRDefault="00A47119" w:rsidP="00A47119">
            <w:pPr>
              <w:spacing w:after="0" w:line="240" w:lineRule="auto"/>
              <w:jc w:val="center"/>
              <w:rPr>
                <w:ins w:id="501" w:author="Tricia Van Laar" w:date="2024-07-15T19:47:00Z"/>
                <w:rFonts w:eastAsia="Times New Roman" w:cs="Calibri"/>
                <w:b/>
                <w:bCs/>
                <w:color w:val="000000"/>
                <w:sz w:val="20"/>
                <w:szCs w:val="20"/>
              </w:rPr>
            </w:pPr>
            <w:ins w:id="502" w:author="Tricia Van Laar" w:date="2024-07-15T19:47:00Z">
              <w:r w:rsidRPr="00A47119">
                <w:rPr>
                  <w:rFonts w:eastAsia="Times New Roman" w:cs="Calibri"/>
                  <w:b/>
                  <w:bCs/>
                  <w:color w:val="000000"/>
                  <w:sz w:val="20"/>
                  <w:szCs w:val="20"/>
                </w:rPr>
                <w:t>Filtered</w:t>
              </w:r>
            </w:ins>
          </w:p>
        </w:tc>
        <w:tc>
          <w:tcPr>
            <w:tcW w:w="1170" w:type="dxa"/>
            <w:tcBorders>
              <w:top w:val="single" w:sz="8" w:space="0" w:color="auto"/>
              <w:left w:val="nil"/>
              <w:bottom w:val="single" w:sz="8" w:space="0" w:color="auto"/>
              <w:right w:val="single" w:sz="8" w:space="0" w:color="auto"/>
            </w:tcBorders>
            <w:shd w:val="clear" w:color="auto" w:fill="auto"/>
            <w:noWrap/>
            <w:vAlign w:val="center"/>
            <w:hideMark/>
            <w:tcPrChange w:id="503" w:author="Tricia Van Laar" w:date="2024-07-15T19:48:00Z">
              <w:tcPr>
                <w:tcW w:w="117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5EACFEAA" w14:textId="77777777" w:rsidR="00A47119" w:rsidRPr="00A47119" w:rsidRDefault="00A47119" w:rsidP="00A47119">
            <w:pPr>
              <w:spacing w:after="0" w:line="240" w:lineRule="auto"/>
              <w:jc w:val="center"/>
              <w:rPr>
                <w:ins w:id="504" w:author="Tricia Van Laar" w:date="2024-07-15T19:47:00Z"/>
                <w:rFonts w:eastAsia="Times New Roman" w:cs="Calibri"/>
                <w:b/>
                <w:bCs/>
                <w:color w:val="000000"/>
                <w:sz w:val="20"/>
                <w:szCs w:val="20"/>
              </w:rPr>
            </w:pPr>
            <w:ins w:id="505" w:author="Tricia Van Laar" w:date="2024-07-15T19:47:00Z">
              <w:r w:rsidRPr="00A47119">
                <w:rPr>
                  <w:rFonts w:eastAsia="Times New Roman" w:cs="Calibri"/>
                  <w:b/>
                  <w:bCs/>
                  <w:color w:val="000000"/>
                  <w:sz w:val="20"/>
                  <w:szCs w:val="20"/>
                </w:rPr>
                <w:t>Denoised F</w:t>
              </w:r>
            </w:ins>
          </w:p>
        </w:tc>
        <w:tc>
          <w:tcPr>
            <w:tcW w:w="1170" w:type="dxa"/>
            <w:tcBorders>
              <w:top w:val="single" w:sz="8" w:space="0" w:color="auto"/>
              <w:left w:val="nil"/>
              <w:bottom w:val="single" w:sz="8" w:space="0" w:color="auto"/>
              <w:right w:val="single" w:sz="8" w:space="0" w:color="auto"/>
            </w:tcBorders>
            <w:shd w:val="clear" w:color="auto" w:fill="auto"/>
            <w:noWrap/>
            <w:vAlign w:val="center"/>
            <w:hideMark/>
            <w:tcPrChange w:id="506" w:author="Tricia Van Laar" w:date="2024-07-15T19:48:00Z">
              <w:tcPr>
                <w:tcW w:w="117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2DB2AEF4" w14:textId="77777777" w:rsidR="00A47119" w:rsidRPr="00A47119" w:rsidRDefault="00A47119" w:rsidP="00A47119">
            <w:pPr>
              <w:spacing w:after="0" w:line="240" w:lineRule="auto"/>
              <w:jc w:val="center"/>
              <w:rPr>
                <w:ins w:id="507" w:author="Tricia Van Laar" w:date="2024-07-15T19:47:00Z"/>
                <w:rFonts w:eastAsia="Times New Roman" w:cs="Calibri"/>
                <w:b/>
                <w:bCs/>
                <w:color w:val="000000"/>
                <w:sz w:val="20"/>
                <w:szCs w:val="20"/>
              </w:rPr>
            </w:pPr>
            <w:ins w:id="508" w:author="Tricia Van Laar" w:date="2024-07-15T19:47:00Z">
              <w:r w:rsidRPr="00A47119">
                <w:rPr>
                  <w:rFonts w:eastAsia="Times New Roman" w:cs="Calibri"/>
                  <w:b/>
                  <w:bCs/>
                  <w:color w:val="000000"/>
                  <w:sz w:val="20"/>
                  <w:szCs w:val="20"/>
                </w:rPr>
                <w:t>Denoised R</w:t>
              </w:r>
            </w:ins>
          </w:p>
        </w:tc>
        <w:tc>
          <w:tcPr>
            <w:tcW w:w="900" w:type="dxa"/>
            <w:tcBorders>
              <w:top w:val="single" w:sz="8" w:space="0" w:color="auto"/>
              <w:left w:val="nil"/>
              <w:bottom w:val="single" w:sz="8" w:space="0" w:color="auto"/>
              <w:right w:val="single" w:sz="8" w:space="0" w:color="auto"/>
            </w:tcBorders>
            <w:shd w:val="clear" w:color="auto" w:fill="auto"/>
            <w:noWrap/>
            <w:vAlign w:val="center"/>
            <w:hideMark/>
            <w:tcPrChange w:id="509" w:author="Tricia Van Laar" w:date="2024-07-15T19:48:00Z">
              <w:tcPr>
                <w:tcW w:w="90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3AEE8F66" w14:textId="77777777" w:rsidR="00A47119" w:rsidRPr="00A47119" w:rsidRDefault="00A47119" w:rsidP="00A47119">
            <w:pPr>
              <w:spacing w:after="0" w:line="240" w:lineRule="auto"/>
              <w:jc w:val="center"/>
              <w:rPr>
                <w:ins w:id="510" w:author="Tricia Van Laar" w:date="2024-07-15T19:47:00Z"/>
                <w:rFonts w:eastAsia="Times New Roman" w:cs="Calibri"/>
                <w:b/>
                <w:bCs/>
                <w:color w:val="000000"/>
                <w:sz w:val="20"/>
                <w:szCs w:val="20"/>
              </w:rPr>
            </w:pPr>
            <w:ins w:id="511" w:author="Tricia Van Laar" w:date="2024-07-15T19:47:00Z">
              <w:r w:rsidRPr="00A47119">
                <w:rPr>
                  <w:rFonts w:eastAsia="Times New Roman" w:cs="Calibri"/>
                  <w:b/>
                  <w:bCs/>
                  <w:color w:val="000000"/>
                  <w:sz w:val="20"/>
                  <w:szCs w:val="20"/>
                </w:rPr>
                <w:t>Merged</w:t>
              </w:r>
            </w:ins>
          </w:p>
        </w:tc>
        <w:tc>
          <w:tcPr>
            <w:tcW w:w="1350" w:type="dxa"/>
            <w:tcBorders>
              <w:top w:val="single" w:sz="8" w:space="0" w:color="auto"/>
              <w:left w:val="nil"/>
              <w:bottom w:val="single" w:sz="8" w:space="0" w:color="auto"/>
              <w:right w:val="single" w:sz="8" w:space="0" w:color="auto"/>
            </w:tcBorders>
            <w:shd w:val="clear" w:color="auto" w:fill="auto"/>
            <w:noWrap/>
            <w:vAlign w:val="center"/>
            <w:hideMark/>
            <w:tcPrChange w:id="512" w:author="Tricia Van Laar" w:date="2024-07-15T19:48:00Z">
              <w:tcPr>
                <w:tcW w:w="1350" w:type="dxa"/>
                <w:tcBorders>
                  <w:top w:val="single" w:sz="8" w:space="0" w:color="auto"/>
                  <w:left w:val="nil"/>
                  <w:bottom w:val="single" w:sz="8" w:space="0" w:color="auto"/>
                  <w:right w:val="single" w:sz="8" w:space="0" w:color="auto"/>
                </w:tcBorders>
                <w:shd w:val="clear" w:color="auto" w:fill="auto"/>
                <w:noWrap/>
                <w:vAlign w:val="center"/>
                <w:hideMark/>
              </w:tcPr>
            </w:tcPrChange>
          </w:tcPr>
          <w:p w14:paraId="6CFFFDD7" w14:textId="77777777" w:rsidR="00A47119" w:rsidRPr="00A47119" w:rsidRDefault="00A47119" w:rsidP="00A47119">
            <w:pPr>
              <w:spacing w:after="0" w:line="240" w:lineRule="auto"/>
              <w:jc w:val="center"/>
              <w:rPr>
                <w:ins w:id="513" w:author="Tricia Van Laar" w:date="2024-07-15T19:47:00Z"/>
                <w:rFonts w:eastAsia="Times New Roman" w:cs="Calibri"/>
                <w:b/>
                <w:bCs/>
                <w:color w:val="000000"/>
                <w:sz w:val="20"/>
                <w:szCs w:val="20"/>
              </w:rPr>
            </w:pPr>
            <w:ins w:id="514" w:author="Tricia Van Laar" w:date="2024-07-15T19:47:00Z">
              <w:r w:rsidRPr="00A47119">
                <w:rPr>
                  <w:rFonts w:eastAsia="Times New Roman" w:cs="Calibri"/>
                  <w:b/>
                  <w:bCs/>
                  <w:color w:val="000000"/>
                  <w:sz w:val="20"/>
                  <w:szCs w:val="20"/>
                </w:rPr>
                <w:t>Non-Chimera</w:t>
              </w:r>
            </w:ins>
          </w:p>
        </w:tc>
        <w:tc>
          <w:tcPr>
            <w:tcW w:w="1530" w:type="dxa"/>
            <w:tcBorders>
              <w:top w:val="single" w:sz="8" w:space="0" w:color="auto"/>
              <w:left w:val="nil"/>
              <w:bottom w:val="single" w:sz="8" w:space="0" w:color="auto"/>
              <w:right w:val="single" w:sz="8" w:space="0" w:color="auto"/>
            </w:tcBorders>
            <w:shd w:val="clear" w:color="auto" w:fill="auto"/>
            <w:noWrap/>
            <w:vAlign w:val="center"/>
            <w:hideMark/>
            <w:tcPrChange w:id="515" w:author="Tricia Van Laar" w:date="2024-07-15T19:48:00Z">
              <w:tcPr>
                <w:tcW w:w="1581" w:type="dxa"/>
                <w:gridSpan w:val="2"/>
                <w:tcBorders>
                  <w:top w:val="single" w:sz="8" w:space="0" w:color="auto"/>
                  <w:left w:val="nil"/>
                  <w:bottom w:val="single" w:sz="8" w:space="0" w:color="auto"/>
                  <w:right w:val="single" w:sz="8" w:space="0" w:color="auto"/>
                </w:tcBorders>
                <w:shd w:val="clear" w:color="auto" w:fill="auto"/>
                <w:noWrap/>
                <w:vAlign w:val="center"/>
                <w:hideMark/>
              </w:tcPr>
            </w:tcPrChange>
          </w:tcPr>
          <w:p w14:paraId="33BA0D61" w14:textId="77777777" w:rsidR="00A47119" w:rsidRPr="00A47119" w:rsidRDefault="00A47119" w:rsidP="00A47119">
            <w:pPr>
              <w:spacing w:after="0" w:line="240" w:lineRule="auto"/>
              <w:jc w:val="center"/>
              <w:rPr>
                <w:ins w:id="516" w:author="Tricia Van Laar" w:date="2024-07-15T19:47:00Z"/>
                <w:rFonts w:eastAsia="Times New Roman" w:cs="Calibri"/>
                <w:b/>
                <w:bCs/>
                <w:color w:val="000000"/>
                <w:sz w:val="20"/>
                <w:szCs w:val="20"/>
              </w:rPr>
            </w:pPr>
            <w:ins w:id="517" w:author="Tricia Van Laar" w:date="2024-07-15T19:47:00Z">
              <w:r w:rsidRPr="00A47119">
                <w:rPr>
                  <w:rFonts w:eastAsia="Times New Roman" w:cs="Calibri"/>
                  <w:b/>
                  <w:bCs/>
                  <w:color w:val="000000"/>
                  <w:sz w:val="20"/>
                  <w:szCs w:val="20"/>
                </w:rPr>
                <w:t>NCBI Accession</w:t>
              </w:r>
            </w:ins>
          </w:p>
        </w:tc>
      </w:tr>
      <w:tr w:rsidR="00A47119" w:rsidRPr="00A47119" w14:paraId="278741D7" w14:textId="77777777" w:rsidTr="00A47119">
        <w:trPr>
          <w:trHeight w:val="340"/>
          <w:ins w:id="518" w:author="Tricia Van Laar" w:date="2024-07-15T19:47:00Z"/>
          <w:trPrChange w:id="519"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520"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2D59DFDB" w14:textId="77777777" w:rsidR="00A47119" w:rsidRPr="00A47119" w:rsidRDefault="00A47119" w:rsidP="00A47119">
            <w:pPr>
              <w:spacing w:after="0" w:line="240" w:lineRule="auto"/>
              <w:jc w:val="center"/>
              <w:rPr>
                <w:ins w:id="521" w:author="Tricia Van Laar" w:date="2024-07-15T19:47:00Z"/>
                <w:rFonts w:eastAsia="Times New Roman" w:cs="Calibri"/>
                <w:color w:val="000000"/>
                <w:sz w:val="20"/>
                <w:szCs w:val="20"/>
              </w:rPr>
            </w:pPr>
            <w:ins w:id="522" w:author="Tricia Van Laar" w:date="2024-07-15T19:47:00Z">
              <w:r w:rsidRPr="00A47119">
                <w:rPr>
                  <w:rFonts w:eastAsia="Times New Roman" w:cs="Calibri"/>
                  <w:color w:val="000000"/>
                  <w:sz w:val="20"/>
                  <w:szCs w:val="20"/>
                </w:rPr>
                <w:t>CHSP02</w:t>
              </w:r>
            </w:ins>
          </w:p>
        </w:tc>
        <w:tc>
          <w:tcPr>
            <w:tcW w:w="830" w:type="dxa"/>
            <w:tcBorders>
              <w:top w:val="nil"/>
              <w:left w:val="nil"/>
              <w:bottom w:val="single" w:sz="8" w:space="0" w:color="auto"/>
              <w:right w:val="single" w:sz="8" w:space="0" w:color="auto"/>
            </w:tcBorders>
            <w:shd w:val="clear" w:color="auto" w:fill="auto"/>
            <w:noWrap/>
            <w:vAlign w:val="center"/>
            <w:hideMark/>
            <w:tcPrChange w:id="523"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6BEDAE18" w14:textId="77777777" w:rsidR="00A47119" w:rsidRPr="00A47119" w:rsidRDefault="00A47119" w:rsidP="00A47119">
            <w:pPr>
              <w:spacing w:after="0" w:line="240" w:lineRule="auto"/>
              <w:jc w:val="center"/>
              <w:rPr>
                <w:ins w:id="524" w:author="Tricia Van Laar" w:date="2024-07-15T19:47:00Z"/>
                <w:rFonts w:eastAsia="Times New Roman" w:cs="Calibri"/>
                <w:color w:val="000000"/>
                <w:sz w:val="20"/>
                <w:szCs w:val="20"/>
              </w:rPr>
            </w:pPr>
            <w:ins w:id="525" w:author="Tricia Van Laar" w:date="2024-07-15T19:47:00Z">
              <w:r w:rsidRPr="00A47119">
                <w:rPr>
                  <w:rFonts w:eastAsia="Times New Roman" w:cs="Calibri"/>
                  <w:color w:val="000000"/>
                  <w:sz w:val="20"/>
                  <w:szCs w:val="20"/>
                </w:rPr>
                <w:t>262</w:t>
              </w:r>
            </w:ins>
          </w:p>
        </w:tc>
        <w:tc>
          <w:tcPr>
            <w:tcW w:w="834" w:type="dxa"/>
            <w:tcBorders>
              <w:top w:val="nil"/>
              <w:left w:val="nil"/>
              <w:bottom w:val="single" w:sz="8" w:space="0" w:color="auto"/>
              <w:right w:val="single" w:sz="8" w:space="0" w:color="auto"/>
            </w:tcBorders>
            <w:shd w:val="clear" w:color="auto" w:fill="auto"/>
            <w:noWrap/>
            <w:vAlign w:val="center"/>
            <w:hideMark/>
            <w:tcPrChange w:id="526"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183CD13F" w14:textId="77777777" w:rsidR="00A47119" w:rsidRPr="00A47119" w:rsidRDefault="00A47119" w:rsidP="00A47119">
            <w:pPr>
              <w:spacing w:after="0" w:line="240" w:lineRule="auto"/>
              <w:jc w:val="center"/>
              <w:rPr>
                <w:ins w:id="527" w:author="Tricia Van Laar" w:date="2024-07-15T19:47:00Z"/>
                <w:rFonts w:eastAsia="Times New Roman" w:cs="Calibri"/>
                <w:color w:val="000000"/>
                <w:sz w:val="20"/>
                <w:szCs w:val="20"/>
              </w:rPr>
            </w:pPr>
            <w:ins w:id="528"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529"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70342165" w14:textId="77777777" w:rsidR="00A47119" w:rsidRPr="00A47119" w:rsidRDefault="00A47119" w:rsidP="00A47119">
            <w:pPr>
              <w:spacing w:after="0" w:line="240" w:lineRule="auto"/>
              <w:jc w:val="center"/>
              <w:rPr>
                <w:ins w:id="530" w:author="Tricia Van Laar" w:date="2024-07-15T19:47:00Z"/>
                <w:rFonts w:eastAsia="Times New Roman" w:cs="Calibri"/>
                <w:color w:val="000000"/>
                <w:sz w:val="20"/>
                <w:szCs w:val="20"/>
              </w:rPr>
            </w:pPr>
            <w:ins w:id="531" w:author="Tricia Van Laar" w:date="2024-07-15T19:47:00Z">
              <w:r w:rsidRPr="00A47119">
                <w:rPr>
                  <w:rFonts w:eastAsia="Times New Roman" w:cs="Calibri"/>
                  <w:color w:val="000000"/>
                  <w:sz w:val="20"/>
                  <w:szCs w:val="20"/>
                </w:rPr>
                <w:t>38532</w:t>
              </w:r>
            </w:ins>
          </w:p>
        </w:tc>
        <w:tc>
          <w:tcPr>
            <w:tcW w:w="990" w:type="dxa"/>
            <w:tcBorders>
              <w:top w:val="nil"/>
              <w:left w:val="nil"/>
              <w:bottom w:val="single" w:sz="8" w:space="0" w:color="auto"/>
              <w:right w:val="single" w:sz="8" w:space="0" w:color="auto"/>
            </w:tcBorders>
            <w:shd w:val="clear" w:color="auto" w:fill="auto"/>
            <w:noWrap/>
            <w:vAlign w:val="center"/>
            <w:hideMark/>
            <w:tcPrChange w:id="532"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AF212C9" w14:textId="77777777" w:rsidR="00A47119" w:rsidRPr="00A47119" w:rsidRDefault="00A47119" w:rsidP="00A47119">
            <w:pPr>
              <w:spacing w:after="0" w:line="240" w:lineRule="auto"/>
              <w:jc w:val="center"/>
              <w:rPr>
                <w:ins w:id="533" w:author="Tricia Van Laar" w:date="2024-07-15T19:47:00Z"/>
                <w:rFonts w:eastAsia="Times New Roman" w:cs="Calibri"/>
                <w:color w:val="000000"/>
                <w:sz w:val="20"/>
                <w:szCs w:val="20"/>
              </w:rPr>
            </w:pPr>
            <w:ins w:id="534" w:author="Tricia Van Laar" w:date="2024-07-15T19:47:00Z">
              <w:r w:rsidRPr="00A47119">
                <w:rPr>
                  <w:rFonts w:eastAsia="Times New Roman" w:cs="Calibri"/>
                  <w:color w:val="000000"/>
                  <w:sz w:val="20"/>
                  <w:szCs w:val="20"/>
                </w:rPr>
                <w:t>34316</w:t>
              </w:r>
            </w:ins>
          </w:p>
        </w:tc>
        <w:tc>
          <w:tcPr>
            <w:tcW w:w="1170" w:type="dxa"/>
            <w:tcBorders>
              <w:top w:val="nil"/>
              <w:left w:val="nil"/>
              <w:bottom w:val="single" w:sz="8" w:space="0" w:color="auto"/>
              <w:right w:val="single" w:sz="8" w:space="0" w:color="auto"/>
            </w:tcBorders>
            <w:shd w:val="clear" w:color="auto" w:fill="auto"/>
            <w:noWrap/>
            <w:vAlign w:val="center"/>
            <w:hideMark/>
            <w:tcPrChange w:id="535"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53C75C7F" w14:textId="77777777" w:rsidR="00A47119" w:rsidRPr="00A47119" w:rsidRDefault="00A47119" w:rsidP="00A47119">
            <w:pPr>
              <w:spacing w:after="0" w:line="240" w:lineRule="auto"/>
              <w:jc w:val="center"/>
              <w:rPr>
                <w:ins w:id="536" w:author="Tricia Van Laar" w:date="2024-07-15T19:47:00Z"/>
                <w:rFonts w:eastAsia="Times New Roman" w:cs="Calibri"/>
                <w:color w:val="000000"/>
                <w:sz w:val="20"/>
                <w:szCs w:val="20"/>
              </w:rPr>
            </w:pPr>
            <w:ins w:id="537" w:author="Tricia Van Laar" w:date="2024-07-15T19:47:00Z">
              <w:r w:rsidRPr="00A47119">
                <w:rPr>
                  <w:rFonts w:eastAsia="Times New Roman" w:cs="Calibri"/>
                  <w:color w:val="000000"/>
                  <w:sz w:val="20"/>
                  <w:szCs w:val="20"/>
                </w:rPr>
                <w:t>33689</w:t>
              </w:r>
            </w:ins>
          </w:p>
        </w:tc>
        <w:tc>
          <w:tcPr>
            <w:tcW w:w="1170" w:type="dxa"/>
            <w:tcBorders>
              <w:top w:val="nil"/>
              <w:left w:val="nil"/>
              <w:bottom w:val="single" w:sz="8" w:space="0" w:color="auto"/>
              <w:right w:val="single" w:sz="8" w:space="0" w:color="auto"/>
            </w:tcBorders>
            <w:shd w:val="clear" w:color="auto" w:fill="auto"/>
            <w:noWrap/>
            <w:vAlign w:val="center"/>
            <w:hideMark/>
            <w:tcPrChange w:id="538"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223445D0" w14:textId="77777777" w:rsidR="00A47119" w:rsidRPr="00A47119" w:rsidRDefault="00A47119" w:rsidP="00A47119">
            <w:pPr>
              <w:spacing w:after="0" w:line="240" w:lineRule="auto"/>
              <w:jc w:val="center"/>
              <w:rPr>
                <w:ins w:id="539" w:author="Tricia Van Laar" w:date="2024-07-15T19:47:00Z"/>
                <w:rFonts w:eastAsia="Times New Roman" w:cs="Calibri"/>
                <w:color w:val="000000"/>
                <w:sz w:val="20"/>
                <w:szCs w:val="20"/>
              </w:rPr>
            </w:pPr>
            <w:ins w:id="540" w:author="Tricia Van Laar" w:date="2024-07-15T19:47:00Z">
              <w:r w:rsidRPr="00A47119">
                <w:rPr>
                  <w:rFonts w:eastAsia="Times New Roman" w:cs="Calibri"/>
                  <w:color w:val="000000"/>
                  <w:sz w:val="20"/>
                  <w:szCs w:val="20"/>
                </w:rPr>
                <w:t>33706</w:t>
              </w:r>
            </w:ins>
          </w:p>
        </w:tc>
        <w:tc>
          <w:tcPr>
            <w:tcW w:w="900" w:type="dxa"/>
            <w:tcBorders>
              <w:top w:val="nil"/>
              <w:left w:val="nil"/>
              <w:bottom w:val="single" w:sz="8" w:space="0" w:color="auto"/>
              <w:right w:val="single" w:sz="8" w:space="0" w:color="auto"/>
            </w:tcBorders>
            <w:shd w:val="clear" w:color="auto" w:fill="auto"/>
            <w:noWrap/>
            <w:vAlign w:val="center"/>
            <w:hideMark/>
            <w:tcPrChange w:id="541"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4A66EF97" w14:textId="77777777" w:rsidR="00A47119" w:rsidRPr="00A47119" w:rsidRDefault="00A47119" w:rsidP="00A47119">
            <w:pPr>
              <w:spacing w:after="0" w:line="240" w:lineRule="auto"/>
              <w:jc w:val="center"/>
              <w:rPr>
                <w:ins w:id="542" w:author="Tricia Van Laar" w:date="2024-07-15T19:47:00Z"/>
                <w:rFonts w:eastAsia="Times New Roman" w:cs="Calibri"/>
                <w:color w:val="000000"/>
                <w:sz w:val="20"/>
                <w:szCs w:val="20"/>
              </w:rPr>
            </w:pPr>
            <w:ins w:id="543" w:author="Tricia Van Laar" w:date="2024-07-15T19:47:00Z">
              <w:r w:rsidRPr="00A47119">
                <w:rPr>
                  <w:rFonts w:eastAsia="Times New Roman" w:cs="Calibri"/>
                  <w:color w:val="000000"/>
                  <w:sz w:val="20"/>
                  <w:szCs w:val="20"/>
                </w:rPr>
                <w:t>32041</w:t>
              </w:r>
            </w:ins>
          </w:p>
        </w:tc>
        <w:tc>
          <w:tcPr>
            <w:tcW w:w="1350" w:type="dxa"/>
            <w:tcBorders>
              <w:top w:val="nil"/>
              <w:left w:val="nil"/>
              <w:bottom w:val="single" w:sz="8" w:space="0" w:color="auto"/>
              <w:right w:val="single" w:sz="8" w:space="0" w:color="auto"/>
            </w:tcBorders>
            <w:shd w:val="clear" w:color="auto" w:fill="auto"/>
            <w:noWrap/>
            <w:vAlign w:val="center"/>
            <w:hideMark/>
            <w:tcPrChange w:id="544"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6A024214" w14:textId="77777777" w:rsidR="00A47119" w:rsidRPr="00A47119" w:rsidRDefault="00A47119" w:rsidP="00A47119">
            <w:pPr>
              <w:spacing w:after="0" w:line="240" w:lineRule="auto"/>
              <w:jc w:val="center"/>
              <w:rPr>
                <w:ins w:id="545" w:author="Tricia Van Laar" w:date="2024-07-15T19:47:00Z"/>
                <w:rFonts w:eastAsia="Times New Roman" w:cs="Calibri"/>
                <w:color w:val="000000"/>
                <w:sz w:val="20"/>
                <w:szCs w:val="20"/>
              </w:rPr>
            </w:pPr>
            <w:ins w:id="546" w:author="Tricia Van Laar" w:date="2024-07-15T19:47:00Z">
              <w:r w:rsidRPr="00A47119">
                <w:rPr>
                  <w:rFonts w:eastAsia="Times New Roman" w:cs="Calibri"/>
                  <w:color w:val="000000"/>
                  <w:sz w:val="20"/>
                  <w:szCs w:val="20"/>
                </w:rPr>
                <w:t>30803</w:t>
              </w:r>
            </w:ins>
          </w:p>
        </w:tc>
        <w:tc>
          <w:tcPr>
            <w:tcW w:w="1530" w:type="dxa"/>
            <w:tcBorders>
              <w:top w:val="nil"/>
              <w:left w:val="nil"/>
              <w:bottom w:val="single" w:sz="8" w:space="0" w:color="auto"/>
              <w:right w:val="single" w:sz="8" w:space="0" w:color="auto"/>
            </w:tcBorders>
            <w:shd w:val="clear" w:color="auto" w:fill="auto"/>
            <w:noWrap/>
            <w:vAlign w:val="center"/>
            <w:hideMark/>
            <w:tcPrChange w:id="547"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73ADEB61" w14:textId="77777777" w:rsidR="00A47119" w:rsidRPr="00A47119" w:rsidRDefault="00A47119" w:rsidP="00A47119">
            <w:pPr>
              <w:spacing w:after="0" w:line="240" w:lineRule="auto"/>
              <w:jc w:val="center"/>
              <w:rPr>
                <w:ins w:id="548" w:author="Tricia Van Laar" w:date="2024-07-15T19:47:00Z"/>
                <w:rFonts w:ascii="Aptos Narrow" w:eastAsia="Times New Roman" w:hAnsi="Aptos Narrow"/>
                <w:color w:val="467886"/>
                <w:sz w:val="20"/>
                <w:szCs w:val="20"/>
                <w:u w:val="single"/>
                <w:rPrChange w:id="549" w:author="Tricia Van Laar" w:date="2024-07-15T19:48:00Z">
                  <w:rPr>
                    <w:ins w:id="550" w:author="Tricia Van Laar" w:date="2024-07-15T19:47:00Z"/>
                    <w:rFonts w:ascii="Aptos Narrow" w:eastAsia="Times New Roman" w:hAnsi="Aptos Narrow"/>
                    <w:color w:val="467886"/>
                    <w:sz w:val="24"/>
                    <w:szCs w:val="24"/>
                    <w:u w:val="single"/>
                  </w:rPr>
                </w:rPrChange>
              </w:rPr>
            </w:pPr>
            <w:ins w:id="551" w:author="Tricia Van Laar" w:date="2024-07-15T19:47:00Z">
              <w:r w:rsidRPr="00A47119">
                <w:rPr>
                  <w:rFonts w:ascii="Aptos Narrow" w:eastAsia="Times New Roman" w:hAnsi="Aptos Narrow" w:cs="Calibri"/>
                  <w:color w:val="467886"/>
                  <w:sz w:val="20"/>
                  <w:szCs w:val="20"/>
                  <w:u w:val="single"/>
                  <w:rPrChange w:id="552"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553" w:author="Tricia Van Laar" w:date="2024-07-15T19:48:00Z">
                    <w:rPr>
                      <w:rFonts w:ascii="Aptos Narrow" w:eastAsia="Times New Roman" w:hAnsi="Aptos Narrow" w:cs="Calibri"/>
                      <w:color w:val="467886"/>
                      <w:sz w:val="24"/>
                      <w:szCs w:val="24"/>
                      <w:u w:val="single"/>
                    </w:rPr>
                  </w:rPrChange>
                </w:rPr>
                <w:instrText>HYPERLINK "https://www.ncbi.nlm.nih.gov/sra/?term=SRR29202453"</w:instrText>
              </w:r>
              <w:r w:rsidRPr="00A47119">
                <w:rPr>
                  <w:rFonts w:ascii="Aptos Narrow" w:eastAsia="Times New Roman" w:hAnsi="Aptos Narrow" w:cs="Calibri"/>
                  <w:color w:val="467886"/>
                  <w:sz w:val="20"/>
                  <w:szCs w:val="20"/>
                  <w:u w:val="single"/>
                  <w:rPrChange w:id="554"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555"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556" w:author="Tricia Van Laar" w:date="2024-07-15T19:48:00Z">
                    <w:rPr>
                      <w:rFonts w:ascii="Aptos Narrow" w:eastAsia="Times New Roman" w:hAnsi="Aptos Narrow" w:cs="Calibri"/>
                      <w:color w:val="467886"/>
                      <w:sz w:val="24"/>
                      <w:szCs w:val="24"/>
                      <w:u w:val="single"/>
                    </w:rPr>
                  </w:rPrChange>
                </w:rPr>
                <w:t>SRR29202</w:t>
              </w:r>
              <w:r w:rsidRPr="00A47119">
                <w:rPr>
                  <w:rFonts w:ascii="Aptos Narrow" w:eastAsia="Times New Roman" w:hAnsi="Aptos Narrow" w:cs="Calibri"/>
                  <w:color w:val="467886"/>
                  <w:sz w:val="20"/>
                  <w:szCs w:val="20"/>
                  <w:u w:val="single"/>
                  <w:rPrChange w:id="557" w:author="Tricia Van Laar" w:date="2024-07-15T19:48:00Z">
                    <w:rPr>
                      <w:rFonts w:ascii="Aptos Narrow" w:eastAsia="Times New Roman" w:hAnsi="Aptos Narrow" w:cs="Calibri"/>
                      <w:color w:val="467886"/>
                      <w:sz w:val="24"/>
                      <w:szCs w:val="24"/>
                      <w:u w:val="single"/>
                    </w:rPr>
                  </w:rPrChange>
                </w:rPr>
                <w:t>4</w:t>
              </w:r>
              <w:r w:rsidRPr="00A47119">
                <w:rPr>
                  <w:rFonts w:ascii="Aptos Narrow" w:eastAsia="Times New Roman" w:hAnsi="Aptos Narrow" w:cs="Calibri"/>
                  <w:color w:val="467886"/>
                  <w:sz w:val="20"/>
                  <w:szCs w:val="20"/>
                  <w:u w:val="single"/>
                  <w:rPrChange w:id="558" w:author="Tricia Van Laar" w:date="2024-07-15T19:48:00Z">
                    <w:rPr>
                      <w:rFonts w:ascii="Aptos Narrow" w:eastAsia="Times New Roman" w:hAnsi="Aptos Narrow" w:cs="Calibri"/>
                      <w:color w:val="467886"/>
                      <w:sz w:val="24"/>
                      <w:szCs w:val="24"/>
                      <w:u w:val="single"/>
                    </w:rPr>
                  </w:rPrChange>
                </w:rPr>
                <w:t>53</w:t>
              </w:r>
              <w:r w:rsidRPr="00A47119">
                <w:rPr>
                  <w:rFonts w:ascii="Aptos Narrow" w:eastAsia="Times New Roman" w:hAnsi="Aptos Narrow" w:cs="Calibri"/>
                  <w:color w:val="467886"/>
                  <w:sz w:val="20"/>
                  <w:szCs w:val="20"/>
                  <w:u w:val="single"/>
                  <w:rPrChange w:id="55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560BB2ED" w14:textId="77777777" w:rsidTr="00A47119">
        <w:trPr>
          <w:trHeight w:val="340"/>
          <w:ins w:id="560" w:author="Tricia Van Laar" w:date="2024-07-15T19:47:00Z"/>
          <w:trPrChange w:id="56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56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176D40A7" w14:textId="77777777" w:rsidR="00A47119" w:rsidRPr="00A47119" w:rsidRDefault="00A47119" w:rsidP="00A47119">
            <w:pPr>
              <w:spacing w:after="0" w:line="240" w:lineRule="auto"/>
              <w:jc w:val="center"/>
              <w:rPr>
                <w:ins w:id="563" w:author="Tricia Van Laar" w:date="2024-07-15T19:47:00Z"/>
                <w:rFonts w:eastAsia="Times New Roman" w:cs="Calibri"/>
                <w:color w:val="000000"/>
                <w:sz w:val="20"/>
                <w:szCs w:val="20"/>
              </w:rPr>
            </w:pPr>
            <w:ins w:id="564" w:author="Tricia Van Laar" w:date="2024-07-15T19:47:00Z">
              <w:r w:rsidRPr="00A47119">
                <w:rPr>
                  <w:rFonts w:eastAsia="Times New Roman" w:cs="Calibri"/>
                  <w:color w:val="000000"/>
                  <w:sz w:val="20"/>
                  <w:szCs w:val="20"/>
                </w:rPr>
                <w:t>CHSP03</w:t>
              </w:r>
            </w:ins>
          </w:p>
        </w:tc>
        <w:tc>
          <w:tcPr>
            <w:tcW w:w="830" w:type="dxa"/>
            <w:tcBorders>
              <w:top w:val="nil"/>
              <w:left w:val="nil"/>
              <w:bottom w:val="single" w:sz="8" w:space="0" w:color="auto"/>
              <w:right w:val="single" w:sz="8" w:space="0" w:color="auto"/>
            </w:tcBorders>
            <w:shd w:val="clear" w:color="auto" w:fill="auto"/>
            <w:noWrap/>
            <w:vAlign w:val="center"/>
            <w:hideMark/>
            <w:tcPrChange w:id="56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5555F4E6" w14:textId="77777777" w:rsidR="00A47119" w:rsidRPr="00A47119" w:rsidRDefault="00A47119" w:rsidP="00A47119">
            <w:pPr>
              <w:spacing w:after="0" w:line="240" w:lineRule="auto"/>
              <w:jc w:val="center"/>
              <w:rPr>
                <w:ins w:id="566" w:author="Tricia Van Laar" w:date="2024-07-15T19:47:00Z"/>
                <w:rFonts w:eastAsia="Times New Roman" w:cs="Calibri"/>
                <w:color w:val="000000"/>
                <w:sz w:val="20"/>
                <w:szCs w:val="20"/>
              </w:rPr>
            </w:pPr>
            <w:ins w:id="567" w:author="Tricia Van Laar" w:date="2024-07-15T19:47:00Z">
              <w:r w:rsidRPr="00A47119">
                <w:rPr>
                  <w:rFonts w:eastAsia="Times New Roman" w:cs="Calibri"/>
                  <w:color w:val="000000"/>
                  <w:sz w:val="20"/>
                  <w:szCs w:val="20"/>
                </w:rPr>
                <w:t>8</w:t>
              </w:r>
            </w:ins>
          </w:p>
        </w:tc>
        <w:tc>
          <w:tcPr>
            <w:tcW w:w="834" w:type="dxa"/>
            <w:tcBorders>
              <w:top w:val="nil"/>
              <w:left w:val="nil"/>
              <w:bottom w:val="single" w:sz="8" w:space="0" w:color="auto"/>
              <w:right w:val="single" w:sz="8" w:space="0" w:color="auto"/>
            </w:tcBorders>
            <w:shd w:val="clear" w:color="auto" w:fill="auto"/>
            <w:noWrap/>
            <w:vAlign w:val="center"/>
            <w:hideMark/>
            <w:tcPrChange w:id="56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5DA0F82A" w14:textId="77777777" w:rsidR="00A47119" w:rsidRPr="00A47119" w:rsidRDefault="00A47119" w:rsidP="00A47119">
            <w:pPr>
              <w:spacing w:after="0" w:line="240" w:lineRule="auto"/>
              <w:jc w:val="center"/>
              <w:rPr>
                <w:ins w:id="569" w:author="Tricia Van Laar" w:date="2024-07-15T19:47:00Z"/>
                <w:rFonts w:eastAsia="Times New Roman" w:cs="Calibri"/>
                <w:color w:val="000000"/>
                <w:sz w:val="20"/>
                <w:szCs w:val="20"/>
              </w:rPr>
            </w:pPr>
            <w:ins w:id="57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57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035D5095" w14:textId="77777777" w:rsidR="00A47119" w:rsidRPr="00A47119" w:rsidRDefault="00A47119" w:rsidP="00A47119">
            <w:pPr>
              <w:spacing w:after="0" w:line="240" w:lineRule="auto"/>
              <w:jc w:val="center"/>
              <w:rPr>
                <w:ins w:id="572" w:author="Tricia Van Laar" w:date="2024-07-15T19:47:00Z"/>
                <w:rFonts w:eastAsia="Times New Roman" w:cs="Calibri"/>
                <w:color w:val="000000"/>
                <w:sz w:val="20"/>
                <w:szCs w:val="20"/>
              </w:rPr>
            </w:pPr>
            <w:ins w:id="573" w:author="Tricia Van Laar" w:date="2024-07-15T19:47:00Z">
              <w:r w:rsidRPr="00A47119">
                <w:rPr>
                  <w:rFonts w:eastAsia="Times New Roman" w:cs="Calibri"/>
                  <w:color w:val="000000"/>
                  <w:sz w:val="20"/>
                  <w:szCs w:val="20"/>
                </w:rPr>
                <w:t>53394</w:t>
              </w:r>
            </w:ins>
          </w:p>
        </w:tc>
        <w:tc>
          <w:tcPr>
            <w:tcW w:w="990" w:type="dxa"/>
            <w:tcBorders>
              <w:top w:val="nil"/>
              <w:left w:val="nil"/>
              <w:bottom w:val="single" w:sz="8" w:space="0" w:color="auto"/>
              <w:right w:val="single" w:sz="8" w:space="0" w:color="auto"/>
            </w:tcBorders>
            <w:shd w:val="clear" w:color="auto" w:fill="auto"/>
            <w:noWrap/>
            <w:vAlign w:val="center"/>
            <w:hideMark/>
            <w:tcPrChange w:id="57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2DE91821" w14:textId="77777777" w:rsidR="00A47119" w:rsidRPr="00A47119" w:rsidRDefault="00A47119" w:rsidP="00A47119">
            <w:pPr>
              <w:spacing w:after="0" w:line="240" w:lineRule="auto"/>
              <w:jc w:val="center"/>
              <w:rPr>
                <w:ins w:id="575" w:author="Tricia Van Laar" w:date="2024-07-15T19:47:00Z"/>
                <w:rFonts w:eastAsia="Times New Roman" w:cs="Calibri"/>
                <w:color w:val="000000"/>
                <w:sz w:val="20"/>
                <w:szCs w:val="20"/>
              </w:rPr>
            </w:pPr>
            <w:ins w:id="576" w:author="Tricia Van Laar" w:date="2024-07-15T19:47:00Z">
              <w:r w:rsidRPr="00A47119">
                <w:rPr>
                  <w:rFonts w:eastAsia="Times New Roman" w:cs="Calibri"/>
                  <w:color w:val="000000"/>
                  <w:sz w:val="20"/>
                  <w:szCs w:val="20"/>
                </w:rPr>
                <w:t>48310</w:t>
              </w:r>
            </w:ins>
          </w:p>
        </w:tc>
        <w:tc>
          <w:tcPr>
            <w:tcW w:w="1170" w:type="dxa"/>
            <w:tcBorders>
              <w:top w:val="nil"/>
              <w:left w:val="nil"/>
              <w:bottom w:val="single" w:sz="8" w:space="0" w:color="auto"/>
              <w:right w:val="single" w:sz="8" w:space="0" w:color="auto"/>
            </w:tcBorders>
            <w:shd w:val="clear" w:color="auto" w:fill="auto"/>
            <w:noWrap/>
            <w:vAlign w:val="center"/>
            <w:hideMark/>
            <w:tcPrChange w:id="57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624F8613" w14:textId="77777777" w:rsidR="00A47119" w:rsidRPr="00A47119" w:rsidRDefault="00A47119" w:rsidP="00A47119">
            <w:pPr>
              <w:spacing w:after="0" w:line="240" w:lineRule="auto"/>
              <w:jc w:val="center"/>
              <w:rPr>
                <w:ins w:id="578" w:author="Tricia Van Laar" w:date="2024-07-15T19:47:00Z"/>
                <w:rFonts w:eastAsia="Times New Roman" w:cs="Calibri"/>
                <w:color w:val="000000"/>
                <w:sz w:val="20"/>
                <w:szCs w:val="20"/>
              </w:rPr>
            </w:pPr>
            <w:ins w:id="579" w:author="Tricia Van Laar" w:date="2024-07-15T19:47:00Z">
              <w:r w:rsidRPr="00A47119">
                <w:rPr>
                  <w:rFonts w:eastAsia="Times New Roman" w:cs="Calibri"/>
                  <w:color w:val="000000"/>
                  <w:sz w:val="20"/>
                  <w:szCs w:val="20"/>
                </w:rPr>
                <w:t>46990</w:t>
              </w:r>
            </w:ins>
          </w:p>
        </w:tc>
        <w:tc>
          <w:tcPr>
            <w:tcW w:w="1170" w:type="dxa"/>
            <w:tcBorders>
              <w:top w:val="nil"/>
              <w:left w:val="nil"/>
              <w:bottom w:val="single" w:sz="8" w:space="0" w:color="auto"/>
              <w:right w:val="single" w:sz="8" w:space="0" w:color="auto"/>
            </w:tcBorders>
            <w:shd w:val="clear" w:color="auto" w:fill="auto"/>
            <w:noWrap/>
            <w:vAlign w:val="center"/>
            <w:hideMark/>
            <w:tcPrChange w:id="58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FD769CF" w14:textId="77777777" w:rsidR="00A47119" w:rsidRPr="00A47119" w:rsidRDefault="00A47119" w:rsidP="00A47119">
            <w:pPr>
              <w:spacing w:after="0" w:line="240" w:lineRule="auto"/>
              <w:jc w:val="center"/>
              <w:rPr>
                <w:ins w:id="581" w:author="Tricia Van Laar" w:date="2024-07-15T19:47:00Z"/>
                <w:rFonts w:eastAsia="Times New Roman" w:cs="Calibri"/>
                <w:color w:val="000000"/>
                <w:sz w:val="20"/>
                <w:szCs w:val="20"/>
              </w:rPr>
            </w:pPr>
            <w:ins w:id="582" w:author="Tricia Van Laar" w:date="2024-07-15T19:47:00Z">
              <w:r w:rsidRPr="00A47119">
                <w:rPr>
                  <w:rFonts w:eastAsia="Times New Roman" w:cs="Calibri"/>
                  <w:color w:val="000000"/>
                  <w:sz w:val="20"/>
                  <w:szCs w:val="20"/>
                </w:rPr>
                <w:t>47125</w:t>
              </w:r>
            </w:ins>
          </w:p>
        </w:tc>
        <w:tc>
          <w:tcPr>
            <w:tcW w:w="900" w:type="dxa"/>
            <w:tcBorders>
              <w:top w:val="nil"/>
              <w:left w:val="nil"/>
              <w:bottom w:val="single" w:sz="8" w:space="0" w:color="auto"/>
              <w:right w:val="single" w:sz="8" w:space="0" w:color="auto"/>
            </w:tcBorders>
            <w:shd w:val="clear" w:color="auto" w:fill="auto"/>
            <w:noWrap/>
            <w:vAlign w:val="center"/>
            <w:hideMark/>
            <w:tcPrChange w:id="58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2602FB0C" w14:textId="77777777" w:rsidR="00A47119" w:rsidRPr="00A47119" w:rsidRDefault="00A47119" w:rsidP="00A47119">
            <w:pPr>
              <w:spacing w:after="0" w:line="240" w:lineRule="auto"/>
              <w:jc w:val="center"/>
              <w:rPr>
                <w:ins w:id="584" w:author="Tricia Van Laar" w:date="2024-07-15T19:47:00Z"/>
                <w:rFonts w:eastAsia="Times New Roman" w:cs="Calibri"/>
                <w:color w:val="000000"/>
                <w:sz w:val="20"/>
                <w:szCs w:val="20"/>
              </w:rPr>
            </w:pPr>
            <w:ins w:id="585" w:author="Tricia Van Laar" w:date="2024-07-15T19:47:00Z">
              <w:r w:rsidRPr="00A47119">
                <w:rPr>
                  <w:rFonts w:eastAsia="Times New Roman" w:cs="Calibri"/>
                  <w:color w:val="000000"/>
                  <w:sz w:val="20"/>
                  <w:szCs w:val="20"/>
                </w:rPr>
                <w:t>43746</w:t>
              </w:r>
            </w:ins>
          </w:p>
        </w:tc>
        <w:tc>
          <w:tcPr>
            <w:tcW w:w="1350" w:type="dxa"/>
            <w:tcBorders>
              <w:top w:val="nil"/>
              <w:left w:val="nil"/>
              <w:bottom w:val="single" w:sz="8" w:space="0" w:color="auto"/>
              <w:right w:val="single" w:sz="8" w:space="0" w:color="auto"/>
            </w:tcBorders>
            <w:shd w:val="clear" w:color="auto" w:fill="auto"/>
            <w:noWrap/>
            <w:vAlign w:val="center"/>
            <w:hideMark/>
            <w:tcPrChange w:id="58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5B65D4D3" w14:textId="77777777" w:rsidR="00A47119" w:rsidRPr="00A47119" w:rsidRDefault="00A47119" w:rsidP="00A47119">
            <w:pPr>
              <w:spacing w:after="0" w:line="240" w:lineRule="auto"/>
              <w:jc w:val="center"/>
              <w:rPr>
                <w:ins w:id="587" w:author="Tricia Van Laar" w:date="2024-07-15T19:47:00Z"/>
                <w:rFonts w:eastAsia="Times New Roman" w:cs="Calibri"/>
                <w:color w:val="000000"/>
                <w:sz w:val="20"/>
                <w:szCs w:val="20"/>
              </w:rPr>
            </w:pPr>
            <w:ins w:id="588" w:author="Tricia Van Laar" w:date="2024-07-15T19:47:00Z">
              <w:r w:rsidRPr="00A47119">
                <w:rPr>
                  <w:rFonts w:eastAsia="Times New Roman" w:cs="Calibri"/>
                  <w:color w:val="000000"/>
                  <w:sz w:val="20"/>
                  <w:szCs w:val="20"/>
                </w:rPr>
                <w:t>42312</w:t>
              </w:r>
            </w:ins>
          </w:p>
        </w:tc>
        <w:tc>
          <w:tcPr>
            <w:tcW w:w="1530" w:type="dxa"/>
            <w:tcBorders>
              <w:top w:val="nil"/>
              <w:left w:val="nil"/>
              <w:bottom w:val="single" w:sz="8" w:space="0" w:color="auto"/>
              <w:right w:val="single" w:sz="8" w:space="0" w:color="auto"/>
            </w:tcBorders>
            <w:shd w:val="clear" w:color="auto" w:fill="auto"/>
            <w:noWrap/>
            <w:vAlign w:val="center"/>
            <w:hideMark/>
            <w:tcPrChange w:id="58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CA277D8" w14:textId="77777777" w:rsidR="00A47119" w:rsidRPr="00A47119" w:rsidRDefault="00A47119" w:rsidP="00A47119">
            <w:pPr>
              <w:spacing w:after="0" w:line="240" w:lineRule="auto"/>
              <w:jc w:val="center"/>
              <w:rPr>
                <w:ins w:id="590" w:author="Tricia Van Laar" w:date="2024-07-15T19:47:00Z"/>
                <w:rFonts w:ascii="Aptos Narrow" w:eastAsia="Times New Roman" w:hAnsi="Aptos Narrow"/>
                <w:color w:val="467886"/>
                <w:sz w:val="20"/>
                <w:szCs w:val="20"/>
                <w:u w:val="single"/>
                <w:rPrChange w:id="591" w:author="Tricia Van Laar" w:date="2024-07-15T19:48:00Z">
                  <w:rPr>
                    <w:ins w:id="592" w:author="Tricia Van Laar" w:date="2024-07-15T19:47:00Z"/>
                    <w:rFonts w:ascii="Aptos Narrow" w:eastAsia="Times New Roman" w:hAnsi="Aptos Narrow"/>
                    <w:color w:val="467886"/>
                    <w:sz w:val="24"/>
                    <w:szCs w:val="24"/>
                    <w:u w:val="single"/>
                  </w:rPr>
                </w:rPrChange>
              </w:rPr>
            </w:pPr>
            <w:ins w:id="593" w:author="Tricia Van Laar" w:date="2024-07-15T19:47:00Z">
              <w:r w:rsidRPr="00A47119">
                <w:rPr>
                  <w:rFonts w:ascii="Aptos Narrow" w:eastAsia="Times New Roman" w:hAnsi="Aptos Narrow" w:cs="Calibri"/>
                  <w:color w:val="467886"/>
                  <w:sz w:val="20"/>
                  <w:szCs w:val="20"/>
                  <w:u w:val="single"/>
                  <w:rPrChange w:id="59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595" w:author="Tricia Van Laar" w:date="2024-07-15T19:48:00Z">
                    <w:rPr>
                      <w:rFonts w:ascii="Aptos Narrow" w:eastAsia="Times New Roman" w:hAnsi="Aptos Narrow" w:cs="Calibri"/>
                      <w:color w:val="467886"/>
                      <w:sz w:val="24"/>
                      <w:szCs w:val="24"/>
                      <w:u w:val="single"/>
                    </w:rPr>
                  </w:rPrChange>
                </w:rPr>
                <w:instrText>HYPERLINK "https://www.ncbi.nlm.nih.gov/sra/?term=SRR29202442"</w:instrText>
              </w:r>
              <w:r w:rsidRPr="00A47119">
                <w:rPr>
                  <w:rFonts w:ascii="Aptos Narrow" w:eastAsia="Times New Roman" w:hAnsi="Aptos Narrow" w:cs="Calibri"/>
                  <w:color w:val="467886"/>
                  <w:sz w:val="20"/>
                  <w:szCs w:val="20"/>
                  <w:u w:val="single"/>
                  <w:rPrChange w:id="59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59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598" w:author="Tricia Van Laar" w:date="2024-07-15T19:48:00Z">
                    <w:rPr>
                      <w:rFonts w:ascii="Aptos Narrow" w:eastAsia="Times New Roman" w:hAnsi="Aptos Narrow" w:cs="Calibri"/>
                      <w:color w:val="467886"/>
                      <w:sz w:val="24"/>
                      <w:szCs w:val="24"/>
                      <w:u w:val="single"/>
                    </w:rPr>
                  </w:rPrChange>
                </w:rPr>
                <w:t>SRR29202442</w:t>
              </w:r>
              <w:r w:rsidRPr="00A47119">
                <w:rPr>
                  <w:rFonts w:ascii="Aptos Narrow" w:eastAsia="Times New Roman" w:hAnsi="Aptos Narrow" w:cs="Calibri"/>
                  <w:color w:val="467886"/>
                  <w:sz w:val="20"/>
                  <w:szCs w:val="20"/>
                  <w:u w:val="single"/>
                  <w:rPrChange w:id="59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060B1C99" w14:textId="77777777" w:rsidTr="00A47119">
        <w:trPr>
          <w:trHeight w:val="340"/>
          <w:ins w:id="600" w:author="Tricia Van Laar" w:date="2024-07-15T19:47:00Z"/>
          <w:trPrChange w:id="60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60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A45AC95" w14:textId="77777777" w:rsidR="00A47119" w:rsidRPr="00A47119" w:rsidRDefault="00A47119" w:rsidP="00A47119">
            <w:pPr>
              <w:spacing w:after="0" w:line="240" w:lineRule="auto"/>
              <w:jc w:val="center"/>
              <w:rPr>
                <w:ins w:id="603" w:author="Tricia Van Laar" w:date="2024-07-15T19:47:00Z"/>
                <w:rFonts w:eastAsia="Times New Roman" w:cs="Calibri"/>
                <w:color w:val="000000"/>
                <w:sz w:val="20"/>
                <w:szCs w:val="20"/>
              </w:rPr>
            </w:pPr>
            <w:ins w:id="604" w:author="Tricia Van Laar" w:date="2024-07-15T19:47:00Z">
              <w:r w:rsidRPr="00A47119">
                <w:rPr>
                  <w:rFonts w:eastAsia="Times New Roman" w:cs="Calibri"/>
                  <w:color w:val="000000"/>
                  <w:sz w:val="20"/>
                  <w:szCs w:val="20"/>
                </w:rPr>
                <w:t>CHSP04</w:t>
              </w:r>
            </w:ins>
          </w:p>
        </w:tc>
        <w:tc>
          <w:tcPr>
            <w:tcW w:w="830" w:type="dxa"/>
            <w:tcBorders>
              <w:top w:val="nil"/>
              <w:left w:val="nil"/>
              <w:bottom w:val="single" w:sz="8" w:space="0" w:color="auto"/>
              <w:right w:val="single" w:sz="8" w:space="0" w:color="auto"/>
            </w:tcBorders>
            <w:shd w:val="clear" w:color="auto" w:fill="auto"/>
            <w:noWrap/>
            <w:vAlign w:val="center"/>
            <w:hideMark/>
            <w:tcPrChange w:id="60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1DFAAD7E" w14:textId="77777777" w:rsidR="00A47119" w:rsidRPr="00A47119" w:rsidRDefault="00A47119" w:rsidP="00A47119">
            <w:pPr>
              <w:spacing w:after="0" w:line="240" w:lineRule="auto"/>
              <w:jc w:val="center"/>
              <w:rPr>
                <w:ins w:id="606" w:author="Tricia Van Laar" w:date="2024-07-15T19:47:00Z"/>
                <w:rFonts w:eastAsia="Times New Roman" w:cs="Calibri"/>
                <w:color w:val="000000"/>
                <w:sz w:val="20"/>
                <w:szCs w:val="20"/>
              </w:rPr>
            </w:pPr>
            <w:ins w:id="607" w:author="Tricia Van Laar" w:date="2024-07-15T19:47:00Z">
              <w:r w:rsidRPr="00A47119">
                <w:rPr>
                  <w:rFonts w:eastAsia="Times New Roman" w:cs="Calibri"/>
                  <w:color w:val="000000"/>
                  <w:sz w:val="20"/>
                  <w:szCs w:val="20"/>
                </w:rPr>
                <w:t>39</w:t>
              </w:r>
            </w:ins>
          </w:p>
        </w:tc>
        <w:tc>
          <w:tcPr>
            <w:tcW w:w="834" w:type="dxa"/>
            <w:tcBorders>
              <w:top w:val="nil"/>
              <w:left w:val="nil"/>
              <w:bottom w:val="single" w:sz="8" w:space="0" w:color="auto"/>
              <w:right w:val="single" w:sz="8" w:space="0" w:color="auto"/>
            </w:tcBorders>
            <w:shd w:val="clear" w:color="auto" w:fill="auto"/>
            <w:noWrap/>
            <w:vAlign w:val="center"/>
            <w:hideMark/>
            <w:tcPrChange w:id="60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34DE7AB0" w14:textId="77777777" w:rsidR="00A47119" w:rsidRPr="00A47119" w:rsidRDefault="00A47119" w:rsidP="00A47119">
            <w:pPr>
              <w:spacing w:after="0" w:line="240" w:lineRule="auto"/>
              <w:jc w:val="center"/>
              <w:rPr>
                <w:ins w:id="609" w:author="Tricia Van Laar" w:date="2024-07-15T19:47:00Z"/>
                <w:rFonts w:eastAsia="Times New Roman" w:cs="Calibri"/>
                <w:color w:val="000000"/>
                <w:sz w:val="20"/>
                <w:szCs w:val="20"/>
              </w:rPr>
            </w:pPr>
            <w:ins w:id="61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61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6158974" w14:textId="77777777" w:rsidR="00A47119" w:rsidRPr="00A47119" w:rsidRDefault="00A47119" w:rsidP="00A47119">
            <w:pPr>
              <w:spacing w:after="0" w:line="240" w:lineRule="auto"/>
              <w:jc w:val="center"/>
              <w:rPr>
                <w:ins w:id="612" w:author="Tricia Van Laar" w:date="2024-07-15T19:47:00Z"/>
                <w:rFonts w:eastAsia="Times New Roman" w:cs="Calibri"/>
                <w:color w:val="000000"/>
                <w:sz w:val="20"/>
                <w:szCs w:val="20"/>
              </w:rPr>
            </w:pPr>
            <w:ins w:id="613" w:author="Tricia Van Laar" w:date="2024-07-15T19:47:00Z">
              <w:r w:rsidRPr="00A47119">
                <w:rPr>
                  <w:rFonts w:eastAsia="Times New Roman" w:cs="Calibri"/>
                  <w:color w:val="000000"/>
                  <w:sz w:val="20"/>
                  <w:szCs w:val="20"/>
                </w:rPr>
                <w:t>11372</w:t>
              </w:r>
            </w:ins>
          </w:p>
        </w:tc>
        <w:tc>
          <w:tcPr>
            <w:tcW w:w="990" w:type="dxa"/>
            <w:tcBorders>
              <w:top w:val="nil"/>
              <w:left w:val="nil"/>
              <w:bottom w:val="single" w:sz="8" w:space="0" w:color="auto"/>
              <w:right w:val="single" w:sz="8" w:space="0" w:color="auto"/>
            </w:tcBorders>
            <w:shd w:val="clear" w:color="auto" w:fill="auto"/>
            <w:noWrap/>
            <w:vAlign w:val="center"/>
            <w:hideMark/>
            <w:tcPrChange w:id="61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34706FA" w14:textId="77777777" w:rsidR="00A47119" w:rsidRPr="00A47119" w:rsidRDefault="00A47119" w:rsidP="00A47119">
            <w:pPr>
              <w:spacing w:after="0" w:line="240" w:lineRule="auto"/>
              <w:jc w:val="center"/>
              <w:rPr>
                <w:ins w:id="615" w:author="Tricia Van Laar" w:date="2024-07-15T19:47:00Z"/>
                <w:rFonts w:eastAsia="Times New Roman" w:cs="Calibri"/>
                <w:color w:val="000000"/>
                <w:sz w:val="20"/>
                <w:szCs w:val="20"/>
              </w:rPr>
            </w:pPr>
            <w:ins w:id="616" w:author="Tricia Van Laar" w:date="2024-07-15T19:47:00Z">
              <w:r w:rsidRPr="00A47119">
                <w:rPr>
                  <w:rFonts w:eastAsia="Times New Roman" w:cs="Calibri"/>
                  <w:color w:val="000000"/>
                  <w:sz w:val="20"/>
                  <w:szCs w:val="20"/>
                </w:rPr>
                <w:t>9649</w:t>
              </w:r>
            </w:ins>
          </w:p>
        </w:tc>
        <w:tc>
          <w:tcPr>
            <w:tcW w:w="1170" w:type="dxa"/>
            <w:tcBorders>
              <w:top w:val="nil"/>
              <w:left w:val="nil"/>
              <w:bottom w:val="single" w:sz="8" w:space="0" w:color="auto"/>
              <w:right w:val="single" w:sz="8" w:space="0" w:color="auto"/>
            </w:tcBorders>
            <w:shd w:val="clear" w:color="auto" w:fill="auto"/>
            <w:noWrap/>
            <w:vAlign w:val="center"/>
            <w:hideMark/>
            <w:tcPrChange w:id="61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26E36483" w14:textId="77777777" w:rsidR="00A47119" w:rsidRPr="00A47119" w:rsidRDefault="00A47119" w:rsidP="00A47119">
            <w:pPr>
              <w:spacing w:after="0" w:line="240" w:lineRule="auto"/>
              <w:jc w:val="center"/>
              <w:rPr>
                <w:ins w:id="618" w:author="Tricia Van Laar" w:date="2024-07-15T19:47:00Z"/>
                <w:rFonts w:eastAsia="Times New Roman" w:cs="Calibri"/>
                <w:color w:val="000000"/>
                <w:sz w:val="20"/>
                <w:szCs w:val="20"/>
              </w:rPr>
            </w:pPr>
            <w:ins w:id="619" w:author="Tricia Van Laar" w:date="2024-07-15T19:47:00Z">
              <w:r w:rsidRPr="00A47119">
                <w:rPr>
                  <w:rFonts w:eastAsia="Times New Roman" w:cs="Calibri"/>
                  <w:color w:val="000000"/>
                  <w:sz w:val="20"/>
                  <w:szCs w:val="20"/>
                </w:rPr>
                <w:t>9344</w:t>
              </w:r>
            </w:ins>
          </w:p>
        </w:tc>
        <w:tc>
          <w:tcPr>
            <w:tcW w:w="1170" w:type="dxa"/>
            <w:tcBorders>
              <w:top w:val="nil"/>
              <w:left w:val="nil"/>
              <w:bottom w:val="single" w:sz="8" w:space="0" w:color="auto"/>
              <w:right w:val="single" w:sz="8" w:space="0" w:color="auto"/>
            </w:tcBorders>
            <w:shd w:val="clear" w:color="auto" w:fill="auto"/>
            <w:noWrap/>
            <w:vAlign w:val="center"/>
            <w:hideMark/>
            <w:tcPrChange w:id="62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C93B833" w14:textId="77777777" w:rsidR="00A47119" w:rsidRPr="00A47119" w:rsidRDefault="00A47119" w:rsidP="00A47119">
            <w:pPr>
              <w:spacing w:after="0" w:line="240" w:lineRule="auto"/>
              <w:jc w:val="center"/>
              <w:rPr>
                <w:ins w:id="621" w:author="Tricia Van Laar" w:date="2024-07-15T19:47:00Z"/>
                <w:rFonts w:eastAsia="Times New Roman" w:cs="Calibri"/>
                <w:color w:val="000000"/>
                <w:sz w:val="20"/>
                <w:szCs w:val="20"/>
              </w:rPr>
            </w:pPr>
            <w:ins w:id="622" w:author="Tricia Van Laar" w:date="2024-07-15T19:47:00Z">
              <w:r w:rsidRPr="00A47119">
                <w:rPr>
                  <w:rFonts w:eastAsia="Times New Roman" w:cs="Calibri"/>
                  <w:color w:val="000000"/>
                  <w:sz w:val="20"/>
                  <w:szCs w:val="20"/>
                </w:rPr>
                <w:t>9322</w:t>
              </w:r>
            </w:ins>
          </w:p>
        </w:tc>
        <w:tc>
          <w:tcPr>
            <w:tcW w:w="900" w:type="dxa"/>
            <w:tcBorders>
              <w:top w:val="nil"/>
              <w:left w:val="nil"/>
              <w:bottom w:val="single" w:sz="8" w:space="0" w:color="auto"/>
              <w:right w:val="single" w:sz="8" w:space="0" w:color="auto"/>
            </w:tcBorders>
            <w:shd w:val="clear" w:color="auto" w:fill="auto"/>
            <w:noWrap/>
            <w:vAlign w:val="center"/>
            <w:hideMark/>
            <w:tcPrChange w:id="62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4A0E68B9" w14:textId="77777777" w:rsidR="00A47119" w:rsidRPr="00A47119" w:rsidRDefault="00A47119" w:rsidP="00A47119">
            <w:pPr>
              <w:spacing w:after="0" w:line="240" w:lineRule="auto"/>
              <w:jc w:val="center"/>
              <w:rPr>
                <w:ins w:id="624" w:author="Tricia Van Laar" w:date="2024-07-15T19:47:00Z"/>
                <w:rFonts w:eastAsia="Times New Roman" w:cs="Calibri"/>
                <w:color w:val="000000"/>
                <w:sz w:val="20"/>
                <w:szCs w:val="20"/>
              </w:rPr>
            </w:pPr>
            <w:ins w:id="625" w:author="Tricia Van Laar" w:date="2024-07-15T19:47:00Z">
              <w:r w:rsidRPr="00A47119">
                <w:rPr>
                  <w:rFonts w:eastAsia="Times New Roman" w:cs="Calibri"/>
                  <w:color w:val="000000"/>
                  <w:sz w:val="20"/>
                  <w:szCs w:val="20"/>
                </w:rPr>
                <w:t>8763</w:t>
              </w:r>
            </w:ins>
          </w:p>
        </w:tc>
        <w:tc>
          <w:tcPr>
            <w:tcW w:w="1350" w:type="dxa"/>
            <w:tcBorders>
              <w:top w:val="nil"/>
              <w:left w:val="nil"/>
              <w:bottom w:val="single" w:sz="8" w:space="0" w:color="auto"/>
              <w:right w:val="single" w:sz="8" w:space="0" w:color="auto"/>
            </w:tcBorders>
            <w:shd w:val="clear" w:color="auto" w:fill="auto"/>
            <w:noWrap/>
            <w:vAlign w:val="center"/>
            <w:hideMark/>
            <w:tcPrChange w:id="62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25D46623" w14:textId="77777777" w:rsidR="00A47119" w:rsidRPr="00A47119" w:rsidRDefault="00A47119" w:rsidP="00A47119">
            <w:pPr>
              <w:spacing w:after="0" w:line="240" w:lineRule="auto"/>
              <w:jc w:val="center"/>
              <w:rPr>
                <w:ins w:id="627" w:author="Tricia Van Laar" w:date="2024-07-15T19:47:00Z"/>
                <w:rFonts w:eastAsia="Times New Roman" w:cs="Calibri"/>
                <w:color w:val="000000"/>
                <w:sz w:val="20"/>
                <w:szCs w:val="20"/>
              </w:rPr>
            </w:pPr>
            <w:ins w:id="628" w:author="Tricia Van Laar" w:date="2024-07-15T19:47:00Z">
              <w:r w:rsidRPr="00A47119">
                <w:rPr>
                  <w:rFonts w:eastAsia="Times New Roman" w:cs="Calibri"/>
                  <w:color w:val="000000"/>
                  <w:sz w:val="20"/>
                  <w:szCs w:val="20"/>
                </w:rPr>
                <w:t>8707</w:t>
              </w:r>
            </w:ins>
          </w:p>
        </w:tc>
        <w:tc>
          <w:tcPr>
            <w:tcW w:w="1530" w:type="dxa"/>
            <w:tcBorders>
              <w:top w:val="nil"/>
              <w:left w:val="nil"/>
              <w:bottom w:val="single" w:sz="8" w:space="0" w:color="auto"/>
              <w:right w:val="single" w:sz="8" w:space="0" w:color="auto"/>
            </w:tcBorders>
            <w:shd w:val="clear" w:color="auto" w:fill="auto"/>
            <w:noWrap/>
            <w:vAlign w:val="center"/>
            <w:hideMark/>
            <w:tcPrChange w:id="62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05F19E4" w14:textId="77777777" w:rsidR="00A47119" w:rsidRPr="00A47119" w:rsidRDefault="00A47119" w:rsidP="00A47119">
            <w:pPr>
              <w:spacing w:after="0" w:line="240" w:lineRule="auto"/>
              <w:jc w:val="center"/>
              <w:rPr>
                <w:ins w:id="630" w:author="Tricia Van Laar" w:date="2024-07-15T19:47:00Z"/>
                <w:rFonts w:ascii="Aptos Narrow" w:eastAsia="Times New Roman" w:hAnsi="Aptos Narrow"/>
                <w:color w:val="467886"/>
                <w:sz w:val="20"/>
                <w:szCs w:val="20"/>
                <w:u w:val="single"/>
                <w:rPrChange w:id="631" w:author="Tricia Van Laar" w:date="2024-07-15T19:48:00Z">
                  <w:rPr>
                    <w:ins w:id="632" w:author="Tricia Van Laar" w:date="2024-07-15T19:47:00Z"/>
                    <w:rFonts w:ascii="Aptos Narrow" w:eastAsia="Times New Roman" w:hAnsi="Aptos Narrow"/>
                    <w:color w:val="467886"/>
                    <w:sz w:val="24"/>
                    <w:szCs w:val="24"/>
                    <w:u w:val="single"/>
                  </w:rPr>
                </w:rPrChange>
              </w:rPr>
            </w:pPr>
            <w:ins w:id="633" w:author="Tricia Van Laar" w:date="2024-07-15T19:47:00Z">
              <w:r w:rsidRPr="00A47119">
                <w:rPr>
                  <w:rFonts w:ascii="Aptos Narrow" w:eastAsia="Times New Roman" w:hAnsi="Aptos Narrow" w:cs="Calibri"/>
                  <w:color w:val="467886"/>
                  <w:sz w:val="20"/>
                  <w:szCs w:val="20"/>
                  <w:u w:val="single"/>
                  <w:rPrChange w:id="63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635" w:author="Tricia Van Laar" w:date="2024-07-15T19:48:00Z">
                    <w:rPr>
                      <w:rFonts w:ascii="Aptos Narrow" w:eastAsia="Times New Roman" w:hAnsi="Aptos Narrow" w:cs="Calibri"/>
                      <w:color w:val="467886"/>
                      <w:sz w:val="24"/>
                      <w:szCs w:val="24"/>
                      <w:u w:val="single"/>
                    </w:rPr>
                  </w:rPrChange>
                </w:rPr>
                <w:instrText>HYPERLINK "https://www.ncbi.nlm.nih.gov/sra/?term=SRR29202444"</w:instrText>
              </w:r>
              <w:r w:rsidRPr="00A47119">
                <w:rPr>
                  <w:rFonts w:ascii="Aptos Narrow" w:eastAsia="Times New Roman" w:hAnsi="Aptos Narrow" w:cs="Calibri"/>
                  <w:color w:val="467886"/>
                  <w:sz w:val="20"/>
                  <w:szCs w:val="20"/>
                  <w:u w:val="single"/>
                  <w:rPrChange w:id="63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63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638" w:author="Tricia Van Laar" w:date="2024-07-15T19:48:00Z">
                    <w:rPr>
                      <w:rFonts w:ascii="Aptos Narrow" w:eastAsia="Times New Roman" w:hAnsi="Aptos Narrow" w:cs="Calibri"/>
                      <w:color w:val="467886"/>
                      <w:sz w:val="24"/>
                      <w:szCs w:val="24"/>
                      <w:u w:val="single"/>
                    </w:rPr>
                  </w:rPrChange>
                </w:rPr>
                <w:t>SRR29202444</w:t>
              </w:r>
              <w:r w:rsidRPr="00A47119">
                <w:rPr>
                  <w:rFonts w:ascii="Aptos Narrow" w:eastAsia="Times New Roman" w:hAnsi="Aptos Narrow" w:cs="Calibri"/>
                  <w:color w:val="467886"/>
                  <w:sz w:val="20"/>
                  <w:szCs w:val="20"/>
                  <w:u w:val="single"/>
                  <w:rPrChange w:id="63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563A0394" w14:textId="77777777" w:rsidTr="00A47119">
        <w:trPr>
          <w:trHeight w:val="340"/>
          <w:ins w:id="640" w:author="Tricia Van Laar" w:date="2024-07-15T19:47:00Z"/>
          <w:trPrChange w:id="64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64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7D76C0D7" w14:textId="77777777" w:rsidR="00A47119" w:rsidRPr="00A47119" w:rsidRDefault="00A47119" w:rsidP="00A47119">
            <w:pPr>
              <w:spacing w:after="0" w:line="240" w:lineRule="auto"/>
              <w:jc w:val="center"/>
              <w:rPr>
                <w:ins w:id="643" w:author="Tricia Van Laar" w:date="2024-07-15T19:47:00Z"/>
                <w:rFonts w:eastAsia="Times New Roman" w:cs="Calibri"/>
                <w:color w:val="000000"/>
                <w:sz w:val="20"/>
                <w:szCs w:val="20"/>
              </w:rPr>
            </w:pPr>
            <w:ins w:id="644" w:author="Tricia Van Laar" w:date="2024-07-15T19:47:00Z">
              <w:r w:rsidRPr="00A47119">
                <w:rPr>
                  <w:rFonts w:eastAsia="Times New Roman" w:cs="Calibri"/>
                  <w:color w:val="000000"/>
                  <w:sz w:val="20"/>
                  <w:szCs w:val="20"/>
                </w:rPr>
                <w:t>CHSP05</w:t>
              </w:r>
            </w:ins>
          </w:p>
        </w:tc>
        <w:tc>
          <w:tcPr>
            <w:tcW w:w="830" w:type="dxa"/>
            <w:tcBorders>
              <w:top w:val="nil"/>
              <w:left w:val="nil"/>
              <w:bottom w:val="single" w:sz="8" w:space="0" w:color="auto"/>
              <w:right w:val="single" w:sz="8" w:space="0" w:color="auto"/>
            </w:tcBorders>
            <w:shd w:val="clear" w:color="auto" w:fill="auto"/>
            <w:noWrap/>
            <w:vAlign w:val="center"/>
            <w:hideMark/>
            <w:tcPrChange w:id="64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4FD0FA1B" w14:textId="77777777" w:rsidR="00A47119" w:rsidRPr="00A47119" w:rsidRDefault="00A47119" w:rsidP="00A47119">
            <w:pPr>
              <w:spacing w:after="0" w:line="240" w:lineRule="auto"/>
              <w:jc w:val="center"/>
              <w:rPr>
                <w:ins w:id="646" w:author="Tricia Van Laar" w:date="2024-07-15T19:47:00Z"/>
                <w:rFonts w:eastAsia="Times New Roman" w:cs="Calibri"/>
                <w:color w:val="000000"/>
                <w:sz w:val="20"/>
                <w:szCs w:val="20"/>
              </w:rPr>
            </w:pPr>
            <w:ins w:id="647" w:author="Tricia Van Laar" w:date="2024-07-15T19:47:00Z">
              <w:r w:rsidRPr="00A47119">
                <w:rPr>
                  <w:rFonts w:eastAsia="Times New Roman" w:cs="Calibri"/>
                  <w:color w:val="000000"/>
                  <w:sz w:val="20"/>
                  <w:szCs w:val="20"/>
                </w:rPr>
                <w:t>2</w:t>
              </w:r>
            </w:ins>
          </w:p>
        </w:tc>
        <w:tc>
          <w:tcPr>
            <w:tcW w:w="834" w:type="dxa"/>
            <w:tcBorders>
              <w:top w:val="nil"/>
              <w:left w:val="nil"/>
              <w:bottom w:val="single" w:sz="8" w:space="0" w:color="auto"/>
              <w:right w:val="single" w:sz="8" w:space="0" w:color="auto"/>
            </w:tcBorders>
            <w:shd w:val="clear" w:color="auto" w:fill="auto"/>
            <w:noWrap/>
            <w:vAlign w:val="center"/>
            <w:hideMark/>
            <w:tcPrChange w:id="64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1F17BD58" w14:textId="77777777" w:rsidR="00A47119" w:rsidRPr="00A47119" w:rsidRDefault="00A47119" w:rsidP="00A47119">
            <w:pPr>
              <w:spacing w:after="0" w:line="240" w:lineRule="auto"/>
              <w:jc w:val="center"/>
              <w:rPr>
                <w:ins w:id="649" w:author="Tricia Van Laar" w:date="2024-07-15T19:47:00Z"/>
                <w:rFonts w:eastAsia="Times New Roman" w:cs="Calibri"/>
                <w:color w:val="000000"/>
                <w:sz w:val="20"/>
                <w:szCs w:val="20"/>
              </w:rPr>
            </w:pPr>
            <w:ins w:id="65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65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6CC7A325" w14:textId="77777777" w:rsidR="00A47119" w:rsidRPr="00A47119" w:rsidRDefault="00A47119" w:rsidP="00A47119">
            <w:pPr>
              <w:spacing w:after="0" w:line="240" w:lineRule="auto"/>
              <w:jc w:val="center"/>
              <w:rPr>
                <w:ins w:id="652" w:author="Tricia Van Laar" w:date="2024-07-15T19:47:00Z"/>
                <w:rFonts w:eastAsia="Times New Roman" w:cs="Calibri"/>
                <w:color w:val="000000"/>
                <w:sz w:val="20"/>
                <w:szCs w:val="20"/>
              </w:rPr>
            </w:pPr>
            <w:ins w:id="653" w:author="Tricia Van Laar" w:date="2024-07-15T19:47:00Z">
              <w:r w:rsidRPr="00A47119">
                <w:rPr>
                  <w:rFonts w:eastAsia="Times New Roman" w:cs="Calibri"/>
                  <w:color w:val="000000"/>
                  <w:sz w:val="20"/>
                  <w:szCs w:val="20"/>
                </w:rPr>
                <w:t>9871</w:t>
              </w:r>
            </w:ins>
          </w:p>
        </w:tc>
        <w:tc>
          <w:tcPr>
            <w:tcW w:w="990" w:type="dxa"/>
            <w:tcBorders>
              <w:top w:val="nil"/>
              <w:left w:val="nil"/>
              <w:bottom w:val="single" w:sz="8" w:space="0" w:color="auto"/>
              <w:right w:val="single" w:sz="8" w:space="0" w:color="auto"/>
            </w:tcBorders>
            <w:shd w:val="clear" w:color="auto" w:fill="auto"/>
            <w:noWrap/>
            <w:vAlign w:val="center"/>
            <w:hideMark/>
            <w:tcPrChange w:id="65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41CABBE6" w14:textId="77777777" w:rsidR="00A47119" w:rsidRPr="00A47119" w:rsidRDefault="00A47119" w:rsidP="00A47119">
            <w:pPr>
              <w:spacing w:after="0" w:line="240" w:lineRule="auto"/>
              <w:jc w:val="center"/>
              <w:rPr>
                <w:ins w:id="655" w:author="Tricia Van Laar" w:date="2024-07-15T19:47:00Z"/>
                <w:rFonts w:eastAsia="Times New Roman" w:cs="Calibri"/>
                <w:color w:val="000000"/>
                <w:sz w:val="20"/>
                <w:szCs w:val="20"/>
              </w:rPr>
            </w:pPr>
            <w:ins w:id="656" w:author="Tricia Van Laar" w:date="2024-07-15T19:47:00Z">
              <w:r w:rsidRPr="00A47119">
                <w:rPr>
                  <w:rFonts w:eastAsia="Times New Roman" w:cs="Calibri"/>
                  <w:color w:val="000000"/>
                  <w:sz w:val="20"/>
                  <w:szCs w:val="20"/>
                </w:rPr>
                <w:t>9269</w:t>
              </w:r>
            </w:ins>
          </w:p>
        </w:tc>
        <w:tc>
          <w:tcPr>
            <w:tcW w:w="1170" w:type="dxa"/>
            <w:tcBorders>
              <w:top w:val="nil"/>
              <w:left w:val="nil"/>
              <w:bottom w:val="single" w:sz="8" w:space="0" w:color="auto"/>
              <w:right w:val="single" w:sz="8" w:space="0" w:color="auto"/>
            </w:tcBorders>
            <w:shd w:val="clear" w:color="auto" w:fill="auto"/>
            <w:noWrap/>
            <w:vAlign w:val="center"/>
            <w:hideMark/>
            <w:tcPrChange w:id="65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9975155" w14:textId="77777777" w:rsidR="00A47119" w:rsidRPr="00A47119" w:rsidRDefault="00A47119" w:rsidP="00A47119">
            <w:pPr>
              <w:spacing w:after="0" w:line="240" w:lineRule="auto"/>
              <w:jc w:val="center"/>
              <w:rPr>
                <w:ins w:id="658" w:author="Tricia Van Laar" w:date="2024-07-15T19:47:00Z"/>
                <w:rFonts w:eastAsia="Times New Roman" w:cs="Calibri"/>
                <w:color w:val="000000"/>
                <w:sz w:val="20"/>
                <w:szCs w:val="20"/>
              </w:rPr>
            </w:pPr>
            <w:ins w:id="659" w:author="Tricia Van Laar" w:date="2024-07-15T19:47:00Z">
              <w:r w:rsidRPr="00A47119">
                <w:rPr>
                  <w:rFonts w:eastAsia="Times New Roman" w:cs="Calibri"/>
                  <w:color w:val="000000"/>
                  <w:sz w:val="20"/>
                  <w:szCs w:val="20"/>
                </w:rPr>
                <w:t>9186</w:t>
              </w:r>
            </w:ins>
          </w:p>
        </w:tc>
        <w:tc>
          <w:tcPr>
            <w:tcW w:w="1170" w:type="dxa"/>
            <w:tcBorders>
              <w:top w:val="nil"/>
              <w:left w:val="nil"/>
              <w:bottom w:val="single" w:sz="8" w:space="0" w:color="auto"/>
              <w:right w:val="single" w:sz="8" w:space="0" w:color="auto"/>
            </w:tcBorders>
            <w:shd w:val="clear" w:color="auto" w:fill="auto"/>
            <w:noWrap/>
            <w:vAlign w:val="center"/>
            <w:hideMark/>
            <w:tcPrChange w:id="66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5D17D722" w14:textId="77777777" w:rsidR="00A47119" w:rsidRPr="00A47119" w:rsidRDefault="00A47119" w:rsidP="00A47119">
            <w:pPr>
              <w:spacing w:after="0" w:line="240" w:lineRule="auto"/>
              <w:jc w:val="center"/>
              <w:rPr>
                <w:ins w:id="661" w:author="Tricia Van Laar" w:date="2024-07-15T19:47:00Z"/>
                <w:rFonts w:eastAsia="Times New Roman" w:cs="Calibri"/>
                <w:color w:val="000000"/>
                <w:sz w:val="20"/>
                <w:szCs w:val="20"/>
              </w:rPr>
            </w:pPr>
            <w:ins w:id="662" w:author="Tricia Van Laar" w:date="2024-07-15T19:47:00Z">
              <w:r w:rsidRPr="00A47119">
                <w:rPr>
                  <w:rFonts w:eastAsia="Times New Roman" w:cs="Calibri"/>
                  <w:color w:val="000000"/>
                  <w:sz w:val="20"/>
                  <w:szCs w:val="20"/>
                </w:rPr>
                <w:t>9208</w:t>
              </w:r>
            </w:ins>
          </w:p>
        </w:tc>
        <w:tc>
          <w:tcPr>
            <w:tcW w:w="900" w:type="dxa"/>
            <w:tcBorders>
              <w:top w:val="nil"/>
              <w:left w:val="nil"/>
              <w:bottom w:val="single" w:sz="8" w:space="0" w:color="auto"/>
              <w:right w:val="single" w:sz="8" w:space="0" w:color="auto"/>
            </w:tcBorders>
            <w:shd w:val="clear" w:color="auto" w:fill="auto"/>
            <w:noWrap/>
            <w:vAlign w:val="center"/>
            <w:hideMark/>
            <w:tcPrChange w:id="66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76A52876" w14:textId="77777777" w:rsidR="00A47119" w:rsidRPr="00A47119" w:rsidRDefault="00A47119" w:rsidP="00A47119">
            <w:pPr>
              <w:spacing w:after="0" w:line="240" w:lineRule="auto"/>
              <w:jc w:val="center"/>
              <w:rPr>
                <w:ins w:id="664" w:author="Tricia Van Laar" w:date="2024-07-15T19:47:00Z"/>
                <w:rFonts w:eastAsia="Times New Roman" w:cs="Calibri"/>
                <w:color w:val="000000"/>
                <w:sz w:val="20"/>
                <w:szCs w:val="20"/>
              </w:rPr>
            </w:pPr>
            <w:ins w:id="665" w:author="Tricia Van Laar" w:date="2024-07-15T19:47:00Z">
              <w:r w:rsidRPr="00A47119">
                <w:rPr>
                  <w:rFonts w:eastAsia="Times New Roman" w:cs="Calibri"/>
                  <w:color w:val="000000"/>
                  <w:sz w:val="20"/>
                  <w:szCs w:val="20"/>
                </w:rPr>
                <w:t>9144</w:t>
              </w:r>
            </w:ins>
          </w:p>
        </w:tc>
        <w:tc>
          <w:tcPr>
            <w:tcW w:w="1350" w:type="dxa"/>
            <w:tcBorders>
              <w:top w:val="nil"/>
              <w:left w:val="nil"/>
              <w:bottom w:val="single" w:sz="8" w:space="0" w:color="auto"/>
              <w:right w:val="single" w:sz="8" w:space="0" w:color="auto"/>
            </w:tcBorders>
            <w:shd w:val="clear" w:color="auto" w:fill="auto"/>
            <w:noWrap/>
            <w:vAlign w:val="center"/>
            <w:hideMark/>
            <w:tcPrChange w:id="66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390E3366" w14:textId="77777777" w:rsidR="00A47119" w:rsidRPr="00A47119" w:rsidRDefault="00A47119" w:rsidP="00A47119">
            <w:pPr>
              <w:spacing w:after="0" w:line="240" w:lineRule="auto"/>
              <w:jc w:val="center"/>
              <w:rPr>
                <w:ins w:id="667" w:author="Tricia Van Laar" w:date="2024-07-15T19:47:00Z"/>
                <w:rFonts w:eastAsia="Times New Roman" w:cs="Calibri"/>
                <w:color w:val="000000"/>
                <w:sz w:val="20"/>
                <w:szCs w:val="20"/>
              </w:rPr>
            </w:pPr>
            <w:ins w:id="668" w:author="Tricia Van Laar" w:date="2024-07-15T19:47:00Z">
              <w:r w:rsidRPr="00A47119">
                <w:rPr>
                  <w:rFonts w:eastAsia="Times New Roman" w:cs="Calibri"/>
                  <w:color w:val="000000"/>
                  <w:sz w:val="20"/>
                  <w:szCs w:val="20"/>
                </w:rPr>
                <w:t>6304</w:t>
              </w:r>
            </w:ins>
          </w:p>
        </w:tc>
        <w:tc>
          <w:tcPr>
            <w:tcW w:w="1530" w:type="dxa"/>
            <w:tcBorders>
              <w:top w:val="nil"/>
              <w:left w:val="nil"/>
              <w:bottom w:val="single" w:sz="8" w:space="0" w:color="auto"/>
              <w:right w:val="single" w:sz="8" w:space="0" w:color="auto"/>
            </w:tcBorders>
            <w:shd w:val="clear" w:color="auto" w:fill="auto"/>
            <w:noWrap/>
            <w:vAlign w:val="center"/>
            <w:hideMark/>
            <w:tcPrChange w:id="66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70D6A58C" w14:textId="77777777" w:rsidR="00A47119" w:rsidRPr="00A47119" w:rsidRDefault="00A47119" w:rsidP="00A47119">
            <w:pPr>
              <w:spacing w:after="0" w:line="240" w:lineRule="auto"/>
              <w:jc w:val="center"/>
              <w:rPr>
                <w:ins w:id="670" w:author="Tricia Van Laar" w:date="2024-07-15T19:47:00Z"/>
                <w:rFonts w:ascii="Aptos Narrow" w:eastAsia="Times New Roman" w:hAnsi="Aptos Narrow"/>
                <w:color w:val="467886"/>
                <w:sz w:val="20"/>
                <w:szCs w:val="20"/>
                <w:u w:val="single"/>
                <w:rPrChange w:id="671" w:author="Tricia Van Laar" w:date="2024-07-15T19:48:00Z">
                  <w:rPr>
                    <w:ins w:id="672" w:author="Tricia Van Laar" w:date="2024-07-15T19:47:00Z"/>
                    <w:rFonts w:ascii="Aptos Narrow" w:eastAsia="Times New Roman" w:hAnsi="Aptos Narrow"/>
                    <w:color w:val="467886"/>
                    <w:sz w:val="24"/>
                    <w:szCs w:val="24"/>
                    <w:u w:val="single"/>
                  </w:rPr>
                </w:rPrChange>
              </w:rPr>
            </w:pPr>
            <w:ins w:id="673" w:author="Tricia Van Laar" w:date="2024-07-15T19:47:00Z">
              <w:r w:rsidRPr="00A47119">
                <w:rPr>
                  <w:rFonts w:ascii="Aptos Narrow" w:eastAsia="Times New Roman" w:hAnsi="Aptos Narrow" w:cs="Calibri"/>
                  <w:color w:val="467886"/>
                  <w:sz w:val="20"/>
                  <w:szCs w:val="20"/>
                  <w:u w:val="single"/>
                  <w:rPrChange w:id="67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675" w:author="Tricia Van Laar" w:date="2024-07-15T19:48:00Z">
                    <w:rPr>
                      <w:rFonts w:ascii="Aptos Narrow" w:eastAsia="Times New Roman" w:hAnsi="Aptos Narrow" w:cs="Calibri"/>
                      <w:color w:val="467886"/>
                      <w:sz w:val="24"/>
                      <w:szCs w:val="24"/>
                      <w:u w:val="single"/>
                    </w:rPr>
                  </w:rPrChange>
                </w:rPr>
                <w:instrText>HYPERLINK "https://www.ncbi.nlm.nih.gov/sra/?term=SRR29202450"</w:instrText>
              </w:r>
              <w:r w:rsidRPr="00A47119">
                <w:rPr>
                  <w:rFonts w:ascii="Aptos Narrow" w:eastAsia="Times New Roman" w:hAnsi="Aptos Narrow" w:cs="Calibri"/>
                  <w:color w:val="467886"/>
                  <w:sz w:val="20"/>
                  <w:szCs w:val="20"/>
                  <w:u w:val="single"/>
                  <w:rPrChange w:id="67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67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678" w:author="Tricia Van Laar" w:date="2024-07-15T19:48:00Z">
                    <w:rPr>
                      <w:rFonts w:ascii="Aptos Narrow" w:eastAsia="Times New Roman" w:hAnsi="Aptos Narrow" w:cs="Calibri"/>
                      <w:color w:val="467886"/>
                      <w:sz w:val="24"/>
                      <w:szCs w:val="24"/>
                      <w:u w:val="single"/>
                    </w:rPr>
                  </w:rPrChange>
                </w:rPr>
                <w:t>SRR29202450</w:t>
              </w:r>
              <w:r w:rsidRPr="00A47119">
                <w:rPr>
                  <w:rFonts w:ascii="Aptos Narrow" w:eastAsia="Times New Roman" w:hAnsi="Aptos Narrow" w:cs="Calibri"/>
                  <w:color w:val="467886"/>
                  <w:sz w:val="20"/>
                  <w:szCs w:val="20"/>
                  <w:u w:val="single"/>
                  <w:rPrChange w:id="67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2DB39EB0" w14:textId="77777777" w:rsidTr="00A47119">
        <w:trPr>
          <w:trHeight w:val="340"/>
          <w:ins w:id="680" w:author="Tricia Van Laar" w:date="2024-07-15T19:47:00Z"/>
          <w:trPrChange w:id="68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68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28B50505" w14:textId="77777777" w:rsidR="00A47119" w:rsidRPr="00A47119" w:rsidRDefault="00A47119" w:rsidP="00A47119">
            <w:pPr>
              <w:spacing w:after="0" w:line="240" w:lineRule="auto"/>
              <w:jc w:val="center"/>
              <w:rPr>
                <w:ins w:id="683" w:author="Tricia Van Laar" w:date="2024-07-15T19:47:00Z"/>
                <w:rFonts w:eastAsia="Times New Roman" w:cs="Calibri"/>
                <w:color w:val="000000"/>
                <w:sz w:val="20"/>
                <w:szCs w:val="20"/>
              </w:rPr>
            </w:pPr>
            <w:ins w:id="684" w:author="Tricia Van Laar" w:date="2024-07-15T19:47:00Z">
              <w:r w:rsidRPr="00A47119">
                <w:rPr>
                  <w:rFonts w:eastAsia="Times New Roman" w:cs="Calibri"/>
                  <w:color w:val="000000"/>
                  <w:sz w:val="20"/>
                  <w:szCs w:val="20"/>
                </w:rPr>
                <w:t>CHSP06</w:t>
              </w:r>
            </w:ins>
          </w:p>
        </w:tc>
        <w:tc>
          <w:tcPr>
            <w:tcW w:w="830" w:type="dxa"/>
            <w:tcBorders>
              <w:top w:val="nil"/>
              <w:left w:val="nil"/>
              <w:bottom w:val="single" w:sz="8" w:space="0" w:color="auto"/>
              <w:right w:val="single" w:sz="8" w:space="0" w:color="auto"/>
            </w:tcBorders>
            <w:shd w:val="clear" w:color="auto" w:fill="auto"/>
            <w:noWrap/>
            <w:vAlign w:val="center"/>
            <w:hideMark/>
            <w:tcPrChange w:id="68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438E4963" w14:textId="77777777" w:rsidR="00A47119" w:rsidRPr="00A47119" w:rsidRDefault="00A47119" w:rsidP="00A47119">
            <w:pPr>
              <w:spacing w:after="0" w:line="240" w:lineRule="auto"/>
              <w:jc w:val="center"/>
              <w:rPr>
                <w:ins w:id="686" w:author="Tricia Van Laar" w:date="2024-07-15T19:47:00Z"/>
                <w:rFonts w:eastAsia="Times New Roman" w:cs="Calibri"/>
                <w:color w:val="000000"/>
                <w:sz w:val="20"/>
                <w:szCs w:val="20"/>
              </w:rPr>
            </w:pPr>
            <w:ins w:id="687" w:author="Tricia Van Laar" w:date="2024-07-15T19:47:00Z">
              <w:r w:rsidRPr="00A47119">
                <w:rPr>
                  <w:rFonts w:eastAsia="Times New Roman" w:cs="Calibri"/>
                  <w:color w:val="000000"/>
                  <w:sz w:val="20"/>
                  <w:szCs w:val="20"/>
                </w:rPr>
                <w:t>377</w:t>
              </w:r>
            </w:ins>
          </w:p>
        </w:tc>
        <w:tc>
          <w:tcPr>
            <w:tcW w:w="834" w:type="dxa"/>
            <w:tcBorders>
              <w:top w:val="nil"/>
              <w:left w:val="nil"/>
              <w:bottom w:val="single" w:sz="8" w:space="0" w:color="auto"/>
              <w:right w:val="single" w:sz="8" w:space="0" w:color="auto"/>
            </w:tcBorders>
            <w:shd w:val="clear" w:color="auto" w:fill="auto"/>
            <w:noWrap/>
            <w:vAlign w:val="center"/>
            <w:hideMark/>
            <w:tcPrChange w:id="68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44A23A20" w14:textId="77777777" w:rsidR="00A47119" w:rsidRPr="00A47119" w:rsidRDefault="00A47119" w:rsidP="00A47119">
            <w:pPr>
              <w:spacing w:after="0" w:line="240" w:lineRule="auto"/>
              <w:jc w:val="center"/>
              <w:rPr>
                <w:ins w:id="689" w:author="Tricia Van Laar" w:date="2024-07-15T19:47:00Z"/>
                <w:rFonts w:eastAsia="Times New Roman" w:cs="Calibri"/>
                <w:color w:val="000000"/>
                <w:sz w:val="20"/>
                <w:szCs w:val="20"/>
              </w:rPr>
            </w:pPr>
            <w:ins w:id="69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69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E9CAB54" w14:textId="77777777" w:rsidR="00A47119" w:rsidRPr="00A47119" w:rsidRDefault="00A47119" w:rsidP="00A47119">
            <w:pPr>
              <w:spacing w:after="0" w:line="240" w:lineRule="auto"/>
              <w:jc w:val="center"/>
              <w:rPr>
                <w:ins w:id="692" w:author="Tricia Van Laar" w:date="2024-07-15T19:47:00Z"/>
                <w:rFonts w:eastAsia="Times New Roman" w:cs="Calibri"/>
                <w:color w:val="000000"/>
                <w:sz w:val="20"/>
                <w:szCs w:val="20"/>
              </w:rPr>
            </w:pPr>
            <w:ins w:id="693" w:author="Tricia Van Laar" w:date="2024-07-15T19:47:00Z">
              <w:r w:rsidRPr="00A47119">
                <w:rPr>
                  <w:rFonts w:eastAsia="Times New Roman" w:cs="Calibri"/>
                  <w:color w:val="000000"/>
                  <w:sz w:val="20"/>
                  <w:szCs w:val="20"/>
                </w:rPr>
                <w:t>58412</w:t>
              </w:r>
            </w:ins>
          </w:p>
        </w:tc>
        <w:tc>
          <w:tcPr>
            <w:tcW w:w="990" w:type="dxa"/>
            <w:tcBorders>
              <w:top w:val="nil"/>
              <w:left w:val="nil"/>
              <w:bottom w:val="single" w:sz="8" w:space="0" w:color="auto"/>
              <w:right w:val="single" w:sz="8" w:space="0" w:color="auto"/>
            </w:tcBorders>
            <w:shd w:val="clear" w:color="auto" w:fill="auto"/>
            <w:noWrap/>
            <w:vAlign w:val="center"/>
            <w:hideMark/>
            <w:tcPrChange w:id="69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7B6576DA" w14:textId="77777777" w:rsidR="00A47119" w:rsidRPr="00A47119" w:rsidRDefault="00A47119" w:rsidP="00A47119">
            <w:pPr>
              <w:spacing w:after="0" w:line="240" w:lineRule="auto"/>
              <w:jc w:val="center"/>
              <w:rPr>
                <w:ins w:id="695" w:author="Tricia Van Laar" w:date="2024-07-15T19:47:00Z"/>
                <w:rFonts w:eastAsia="Times New Roman" w:cs="Calibri"/>
                <w:color w:val="000000"/>
                <w:sz w:val="20"/>
                <w:szCs w:val="20"/>
              </w:rPr>
            </w:pPr>
            <w:ins w:id="696" w:author="Tricia Van Laar" w:date="2024-07-15T19:47:00Z">
              <w:r w:rsidRPr="00A47119">
                <w:rPr>
                  <w:rFonts w:eastAsia="Times New Roman" w:cs="Calibri"/>
                  <w:color w:val="000000"/>
                  <w:sz w:val="20"/>
                  <w:szCs w:val="20"/>
                </w:rPr>
                <w:t>53359</w:t>
              </w:r>
            </w:ins>
          </w:p>
        </w:tc>
        <w:tc>
          <w:tcPr>
            <w:tcW w:w="1170" w:type="dxa"/>
            <w:tcBorders>
              <w:top w:val="nil"/>
              <w:left w:val="nil"/>
              <w:bottom w:val="single" w:sz="8" w:space="0" w:color="auto"/>
              <w:right w:val="single" w:sz="8" w:space="0" w:color="auto"/>
            </w:tcBorders>
            <w:shd w:val="clear" w:color="auto" w:fill="auto"/>
            <w:noWrap/>
            <w:vAlign w:val="center"/>
            <w:hideMark/>
            <w:tcPrChange w:id="69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E8D7204" w14:textId="77777777" w:rsidR="00A47119" w:rsidRPr="00A47119" w:rsidRDefault="00A47119" w:rsidP="00A47119">
            <w:pPr>
              <w:spacing w:after="0" w:line="240" w:lineRule="auto"/>
              <w:jc w:val="center"/>
              <w:rPr>
                <w:ins w:id="698" w:author="Tricia Van Laar" w:date="2024-07-15T19:47:00Z"/>
                <w:rFonts w:eastAsia="Times New Roman" w:cs="Calibri"/>
                <w:color w:val="000000"/>
                <w:sz w:val="20"/>
                <w:szCs w:val="20"/>
              </w:rPr>
            </w:pPr>
            <w:ins w:id="699" w:author="Tricia Van Laar" w:date="2024-07-15T19:47:00Z">
              <w:r w:rsidRPr="00A47119">
                <w:rPr>
                  <w:rFonts w:eastAsia="Times New Roman" w:cs="Calibri"/>
                  <w:color w:val="000000"/>
                  <w:sz w:val="20"/>
                  <w:szCs w:val="20"/>
                </w:rPr>
                <w:t>52344</w:t>
              </w:r>
            </w:ins>
          </w:p>
        </w:tc>
        <w:tc>
          <w:tcPr>
            <w:tcW w:w="1170" w:type="dxa"/>
            <w:tcBorders>
              <w:top w:val="nil"/>
              <w:left w:val="nil"/>
              <w:bottom w:val="single" w:sz="8" w:space="0" w:color="auto"/>
              <w:right w:val="single" w:sz="8" w:space="0" w:color="auto"/>
            </w:tcBorders>
            <w:shd w:val="clear" w:color="auto" w:fill="auto"/>
            <w:noWrap/>
            <w:vAlign w:val="center"/>
            <w:hideMark/>
            <w:tcPrChange w:id="70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35C0827" w14:textId="77777777" w:rsidR="00A47119" w:rsidRPr="00A47119" w:rsidRDefault="00A47119" w:rsidP="00A47119">
            <w:pPr>
              <w:spacing w:after="0" w:line="240" w:lineRule="auto"/>
              <w:jc w:val="center"/>
              <w:rPr>
                <w:ins w:id="701" w:author="Tricia Van Laar" w:date="2024-07-15T19:47:00Z"/>
                <w:rFonts w:eastAsia="Times New Roman" w:cs="Calibri"/>
                <w:color w:val="000000"/>
                <w:sz w:val="20"/>
                <w:szCs w:val="20"/>
              </w:rPr>
            </w:pPr>
            <w:ins w:id="702" w:author="Tricia Van Laar" w:date="2024-07-15T19:47:00Z">
              <w:r w:rsidRPr="00A47119">
                <w:rPr>
                  <w:rFonts w:eastAsia="Times New Roman" w:cs="Calibri"/>
                  <w:color w:val="000000"/>
                  <w:sz w:val="20"/>
                  <w:szCs w:val="20"/>
                </w:rPr>
                <w:t>52381</w:t>
              </w:r>
            </w:ins>
          </w:p>
        </w:tc>
        <w:tc>
          <w:tcPr>
            <w:tcW w:w="900" w:type="dxa"/>
            <w:tcBorders>
              <w:top w:val="nil"/>
              <w:left w:val="nil"/>
              <w:bottom w:val="single" w:sz="8" w:space="0" w:color="auto"/>
              <w:right w:val="single" w:sz="8" w:space="0" w:color="auto"/>
            </w:tcBorders>
            <w:shd w:val="clear" w:color="auto" w:fill="auto"/>
            <w:noWrap/>
            <w:vAlign w:val="center"/>
            <w:hideMark/>
            <w:tcPrChange w:id="70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4CB18E05" w14:textId="77777777" w:rsidR="00A47119" w:rsidRPr="00A47119" w:rsidRDefault="00A47119" w:rsidP="00A47119">
            <w:pPr>
              <w:spacing w:after="0" w:line="240" w:lineRule="auto"/>
              <w:jc w:val="center"/>
              <w:rPr>
                <w:ins w:id="704" w:author="Tricia Van Laar" w:date="2024-07-15T19:47:00Z"/>
                <w:rFonts w:eastAsia="Times New Roman" w:cs="Calibri"/>
                <w:color w:val="000000"/>
                <w:sz w:val="20"/>
                <w:szCs w:val="20"/>
              </w:rPr>
            </w:pPr>
            <w:ins w:id="705" w:author="Tricia Van Laar" w:date="2024-07-15T19:47:00Z">
              <w:r w:rsidRPr="00A47119">
                <w:rPr>
                  <w:rFonts w:eastAsia="Times New Roman" w:cs="Calibri"/>
                  <w:color w:val="000000"/>
                  <w:sz w:val="20"/>
                  <w:szCs w:val="20"/>
                </w:rPr>
                <w:t>50307</w:t>
              </w:r>
            </w:ins>
          </w:p>
        </w:tc>
        <w:tc>
          <w:tcPr>
            <w:tcW w:w="1350" w:type="dxa"/>
            <w:tcBorders>
              <w:top w:val="nil"/>
              <w:left w:val="nil"/>
              <w:bottom w:val="single" w:sz="8" w:space="0" w:color="auto"/>
              <w:right w:val="single" w:sz="8" w:space="0" w:color="auto"/>
            </w:tcBorders>
            <w:shd w:val="clear" w:color="auto" w:fill="auto"/>
            <w:noWrap/>
            <w:vAlign w:val="center"/>
            <w:hideMark/>
            <w:tcPrChange w:id="70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52A22517" w14:textId="77777777" w:rsidR="00A47119" w:rsidRPr="00A47119" w:rsidRDefault="00A47119" w:rsidP="00A47119">
            <w:pPr>
              <w:spacing w:after="0" w:line="240" w:lineRule="auto"/>
              <w:jc w:val="center"/>
              <w:rPr>
                <w:ins w:id="707" w:author="Tricia Van Laar" w:date="2024-07-15T19:47:00Z"/>
                <w:rFonts w:eastAsia="Times New Roman" w:cs="Calibri"/>
                <w:color w:val="000000"/>
                <w:sz w:val="20"/>
                <w:szCs w:val="20"/>
              </w:rPr>
            </w:pPr>
            <w:ins w:id="708" w:author="Tricia Van Laar" w:date="2024-07-15T19:47:00Z">
              <w:r w:rsidRPr="00A47119">
                <w:rPr>
                  <w:rFonts w:eastAsia="Times New Roman" w:cs="Calibri"/>
                  <w:color w:val="000000"/>
                  <w:sz w:val="20"/>
                  <w:szCs w:val="20"/>
                </w:rPr>
                <w:t>49818</w:t>
              </w:r>
            </w:ins>
          </w:p>
        </w:tc>
        <w:tc>
          <w:tcPr>
            <w:tcW w:w="1530" w:type="dxa"/>
            <w:tcBorders>
              <w:top w:val="nil"/>
              <w:left w:val="nil"/>
              <w:bottom w:val="single" w:sz="8" w:space="0" w:color="auto"/>
              <w:right w:val="single" w:sz="8" w:space="0" w:color="auto"/>
            </w:tcBorders>
            <w:shd w:val="clear" w:color="auto" w:fill="auto"/>
            <w:noWrap/>
            <w:vAlign w:val="center"/>
            <w:hideMark/>
            <w:tcPrChange w:id="70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3175C3F0" w14:textId="77777777" w:rsidR="00A47119" w:rsidRPr="00A47119" w:rsidRDefault="00A47119" w:rsidP="00A47119">
            <w:pPr>
              <w:spacing w:after="0" w:line="240" w:lineRule="auto"/>
              <w:jc w:val="center"/>
              <w:rPr>
                <w:ins w:id="710" w:author="Tricia Van Laar" w:date="2024-07-15T19:47:00Z"/>
                <w:rFonts w:ascii="Aptos Narrow" w:eastAsia="Times New Roman" w:hAnsi="Aptos Narrow"/>
                <w:color w:val="467886"/>
                <w:sz w:val="20"/>
                <w:szCs w:val="20"/>
                <w:u w:val="single"/>
                <w:rPrChange w:id="711" w:author="Tricia Van Laar" w:date="2024-07-15T19:48:00Z">
                  <w:rPr>
                    <w:ins w:id="712" w:author="Tricia Van Laar" w:date="2024-07-15T19:47:00Z"/>
                    <w:rFonts w:ascii="Aptos Narrow" w:eastAsia="Times New Roman" w:hAnsi="Aptos Narrow"/>
                    <w:color w:val="467886"/>
                    <w:sz w:val="24"/>
                    <w:szCs w:val="24"/>
                    <w:u w:val="single"/>
                  </w:rPr>
                </w:rPrChange>
              </w:rPr>
            </w:pPr>
            <w:ins w:id="713" w:author="Tricia Van Laar" w:date="2024-07-15T19:47:00Z">
              <w:r w:rsidRPr="00A47119">
                <w:rPr>
                  <w:rFonts w:ascii="Aptos Narrow" w:eastAsia="Times New Roman" w:hAnsi="Aptos Narrow" w:cs="Calibri"/>
                  <w:color w:val="467886"/>
                  <w:sz w:val="20"/>
                  <w:szCs w:val="20"/>
                  <w:u w:val="single"/>
                  <w:rPrChange w:id="71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715" w:author="Tricia Van Laar" w:date="2024-07-15T19:48:00Z">
                    <w:rPr>
                      <w:rFonts w:ascii="Aptos Narrow" w:eastAsia="Times New Roman" w:hAnsi="Aptos Narrow" w:cs="Calibri"/>
                      <w:color w:val="467886"/>
                      <w:sz w:val="24"/>
                      <w:szCs w:val="24"/>
                      <w:u w:val="single"/>
                    </w:rPr>
                  </w:rPrChange>
                </w:rPr>
                <w:instrText>HYPERLINK "https://www.ncbi.nlm.nih.gov/sra/?term=SRR29202445"</w:instrText>
              </w:r>
              <w:r w:rsidRPr="00A47119">
                <w:rPr>
                  <w:rFonts w:ascii="Aptos Narrow" w:eastAsia="Times New Roman" w:hAnsi="Aptos Narrow" w:cs="Calibri"/>
                  <w:color w:val="467886"/>
                  <w:sz w:val="20"/>
                  <w:szCs w:val="20"/>
                  <w:u w:val="single"/>
                  <w:rPrChange w:id="71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71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718" w:author="Tricia Van Laar" w:date="2024-07-15T19:48:00Z">
                    <w:rPr>
                      <w:rFonts w:ascii="Aptos Narrow" w:eastAsia="Times New Roman" w:hAnsi="Aptos Narrow" w:cs="Calibri"/>
                      <w:color w:val="467886"/>
                      <w:sz w:val="24"/>
                      <w:szCs w:val="24"/>
                      <w:u w:val="single"/>
                    </w:rPr>
                  </w:rPrChange>
                </w:rPr>
                <w:t>SRR29202445</w:t>
              </w:r>
              <w:r w:rsidRPr="00A47119">
                <w:rPr>
                  <w:rFonts w:ascii="Aptos Narrow" w:eastAsia="Times New Roman" w:hAnsi="Aptos Narrow" w:cs="Calibri"/>
                  <w:color w:val="467886"/>
                  <w:sz w:val="20"/>
                  <w:szCs w:val="20"/>
                  <w:u w:val="single"/>
                  <w:rPrChange w:id="71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26152740" w14:textId="77777777" w:rsidTr="00A47119">
        <w:trPr>
          <w:trHeight w:val="340"/>
          <w:ins w:id="720" w:author="Tricia Van Laar" w:date="2024-07-15T19:47:00Z"/>
          <w:trPrChange w:id="72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72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7F033D4A" w14:textId="77777777" w:rsidR="00A47119" w:rsidRPr="00A47119" w:rsidRDefault="00A47119" w:rsidP="00A47119">
            <w:pPr>
              <w:spacing w:after="0" w:line="240" w:lineRule="auto"/>
              <w:jc w:val="center"/>
              <w:rPr>
                <w:ins w:id="723" w:author="Tricia Van Laar" w:date="2024-07-15T19:47:00Z"/>
                <w:rFonts w:eastAsia="Times New Roman" w:cs="Calibri"/>
                <w:color w:val="000000"/>
                <w:sz w:val="20"/>
                <w:szCs w:val="20"/>
              </w:rPr>
            </w:pPr>
            <w:ins w:id="724" w:author="Tricia Van Laar" w:date="2024-07-15T19:47:00Z">
              <w:r w:rsidRPr="00A47119">
                <w:rPr>
                  <w:rFonts w:eastAsia="Times New Roman" w:cs="Calibri"/>
                  <w:color w:val="000000"/>
                  <w:sz w:val="20"/>
                  <w:szCs w:val="20"/>
                </w:rPr>
                <w:t>CHSP07</w:t>
              </w:r>
            </w:ins>
          </w:p>
        </w:tc>
        <w:tc>
          <w:tcPr>
            <w:tcW w:w="830" w:type="dxa"/>
            <w:tcBorders>
              <w:top w:val="nil"/>
              <w:left w:val="nil"/>
              <w:bottom w:val="single" w:sz="8" w:space="0" w:color="auto"/>
              <w:right w:val="single" w:sz="8" w:space="0" w:color="auto"/>
            </w:tcBorders>
            <w:shd w:val="clear" w:color="auto" w:fill="auto"/>
            <w:noWrap/>
            <w:vAlign w:val="center"/>
            <w:hideMark/>
            <w:tcPrChange w:id="72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3A532FD4" w14:textId="77777777" w:rsidR="00A47119" w:rsidRPr="00A47119" w:rsidRDefault="00A47119" w:rsidP="00A47119">
            <w:pPr>
              <w:spacing w:after="0" w:line="240" w:lineRule="auto"/>
              <w:jc w:val="center"/>
              <w:rPr>
                <w:ins w:id="726" w:author="Tricia Van Laar" w:date="2024-07-15T19:47:00Z"/>
                <w:rFonts w:eastAsia="Times New Roman" w:cs="Calibri"/>
                <w:color w:val="000000"/>
                <w:sz w:val="20"/>
                <w:szCs w:val="20"/>
              </w:rPr>
            </w:pPr>
            <w:ins w:id="727" w:author="Tricia Van Laar" w:date="2024-07-15T19:47:00Z">
              <w:r w:rsidRPr="00A47119">
                <w:rPr>
                  <w:rFonts w:eastAsia="Times New Roman" w:cs="Calibri"/>
                  <w:color w:val="000000"/>
                  <w:sz w:val="20"/>
                  <w:szCs w:val="20"/>
                </w:rPr>
                <w:t>372</w:t>
              </w:r>
            </w:ins>
          </w:p>
        </w:tc>
        <w:tc>
          <w:tcPr>
            <w:tcW w:w="834" w:type="dxa"/>
            <w:tcBorders>
              <w:top w:val="nil"/>
              <w:left w:val="nil"/>
              <w:bottom w:val="single" w:sz="8" w:space="0" w:color="auto"/>
              <w:right w:val="single" w:sz="8" w:space="0" w:color="auto"/>
            </w:tcBorders>
            <w:shd w:val="clear" w:color="auto" w:fill="auto"/>
            <w:noWrap/>
            <w:vAlign w:val="center"/>
            <w:hideMark/>
            <w:tcPrChange w:id="72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245E99BB" w14:textId="77777777" w:rsidR="00A47119" w:rsidRPr="00A47119" w:rsidRDefault="00A47119" w:rsidP="00A47119">
            <w:pPr>
              <w:spacing w:after="0" w:line="240" w:lineRule="auto"/>
              <w:jc w:val="center"/>
              <w:rPr>
                <w:ins w:id="729" w:author="Tricia Van Laar" w:date="2024-07-15T19:47:00Z"/>
                <w:rFonts w:eastAsia="Times New Roman" w:cs="Calibri"/>
                <w:color w:val="000000"/>
                <w:sz w:val="20"/>
                <w:szCs w:val="20"/>
              </w:rPr>
            </w:pPr>
            <w:ins w:id="73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73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C3C59DF" w14:textId="77777777" w:rsidR="00A47119" w:rsidRPr="00A47119" w:rsidRDefault="00A47119" w:rsidP="00A47119">
            <w:pPr>
              <w:spacing w:after="0" w:line="240" w:lineRule="auto"/>
              <w:jc w:val="center"/>
              <w:rPr>
                <w:ins w:id="732" w:author="Tricia Van Laar" w:date="2024-07-15T19:47:00Z"/>
                <w:rFonts w:eastAsia="Times New Roman" w:cs="Calibri"/>
                <w:color w:val="000000"/>
                <w:sz w:val="20"/>
                <w:szCs w:val="20"/>
              </w:rPr>
            </w:pPr>
            <w:ins w:id="733" w:author="Tricia Van Laar" w:date="2024-07-15T19:47:00Z">
              <w:r w:rsidRPr="00A47119">
                <w:rPr>
                  <w:rFonts w:eastAsia="Times New Roman" w:cs="Calibri"/>
                  <w:color w:val="000000"/>
                  <w:sz w:val="20"/>
                  <w:szCs w:val="20"/>
                </w:rPr>
                <w:t>45801</w:t>
              </w:r>
            </w:ins>
          </w:p>
        </w:tc>
        <w:tc>
          <w:tcPr>
            <w:tcW w:w="990" w:type="dxa"/>
            <w:tcBorders>
              <w:top w:val="nil"/>
              <w:left w:val="nil"/>
              <w:bottom w:val="single" w:sz="8" w:space="0" w:color="auto"/>
              <w:right w:val="single" w:sz="8" w:space="0" w:color="auto"/>
            </w:tcBorders>
            <w:shd w:val="clear" w:color="auto" w:fill="auto"/>
            <w:noWrap/>
            <w:vAlign w:val="center"/>
            <w:hideMark/>
            <w:tcPrChange w:id="73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250B008" w14:textId="77777777" w:rsidR="00A47119" w:rsidRPr="00A47119" w:rsidRDefault="00A47119" w:rsidP="00A47119">
            <w:pPr>
              <w:spacing w:after="0" w:line="240" w:lineRule="auto"/>
              <w:jc w:val="center"/>
              <w:rPr>
                <w:ins w:id="735" w:author="Tricia Van Laar" w:date="2024-07-15T19:47:00Z"/>
                <w:rFonts w:eastAsia="Times New Roman" w:cs="Calibri"/>
                <w:color w:val="000000"/>
                <w:sz w:val="20"/>
                <w:szCs w:val="20"/>
              </w:rPr>
            </w:pPr>
            <w:ins w:id="736" w:author="Tricia Van Laar" w:date="2024-07-15T19:47:00Z">
              <w:r w:rsidRPr="00A47119">
                <w:rPr>
                  <w:rFonts w:eastAsia="Times New Roman" w:cs="Calibri"/>
                  <w:color w:val="000000"/>
                  <w:sz w:val="20"/>
                  <w:szCs w:val="20"/>
                </w:rPr>
                <w:t>42088</w:t>
              </w:r>
            </w:ins>
          </w:p>
        </w:tc>
        <w:tc>
          <w:tcPr>
            <w:tcW w:w="1170" w:type="dxa"/>
            <w:tcBorders>
              <w:top w:val="nil"/>
              <w:left w:val="nil"/>
              <w:bottom w:val="single" w:sz="8" w:space="0" w:color="auto"/>
              <w:right w:val="single" w:sz="8" w:space="0" w:color="auto"/>
            </w:tcBorders>
            <w:shd w:val="clear" w:color="auto" w:fill="auto"/>
            <w:noWrap/>
            <w:vAlign w:val="center"/>
            <w:hideMark/>
            <w:tcPrChange w:id="73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3C7DEB96" w14:textId="77777777" w:rsidR="00A47119" w:rsidRPr="00A47119" w:rsidRDefault="00A47119" w:rsidP="00A47119">
            <w:pPr>
              <w:spacing w:after="0" w:line="240" w:lineRule="auto"/>
              <w:jc w:val="center"/>
              <w:rPr>
                <w:ins w:id="738" w:author="Tricia Van Laar" w:date="2024-07-15T19:47:00Z"/>
                <w:rFonts w:eastAsia="Times New Roman" w:cs="Calibri"/>
                <w:color w:val="000000"/>
                <w:sz w:val="20"/>
                <w:szCs w:val="20"/>
              </w:rPr>
            </w:pPr>
            <w:ins w:id="739" w:author="Tricia Van Laar" w:date="2024-07-15T19:47:00Z">
              <w:r w:rsidRPr="00A47119">
                <w:rPr>
                  <w:rFonts w:eastAsia="Times New Roman" w:cs="Calibri"/>
                  <w:color w:val="000000"/>
                  <w:sz w:val="20"/>
                  <w:szCs w:val="20"/>
                </w:rPr>
                <w:t>41404</w:t>
              </w:r>
            </w:ins>
          </w:p>
        </w:tc>
        <w:tc>
          <w:tcPr>
            <w:tcW w:w="1170" w:type="dxa"/>
            <w:tcBorders>
              <w:top w:val="nil"/>
              <w:left w:val="nil"/>
              <w:bottom w:val="single" w:sz="8" w:space="0" w:color="auto"/>
              <w:right w:val="single" w:sz="8" w:space="0" w:color="auto"/>
            </w:tcBorders>
            <w:shd w:val="clear" w:color="auto" w:fill="auto"/>
            <w:noWrap/>
            <w:vAlign w:val="center"/>
            <w:hideMark/>
            <w:tcPrChange w:id="74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45C3BAAD" w14:textId="77777777" w:rsidR="00A47119" w:rsidRPr="00A47119" w:rsidRDefault="00A47119" w:rsidP="00A47119">
            <w:pPr>
              <w:spacing w:after="0" w:line="240" w:lineRule="auto"/>
              <w:jc w:val="center"/>
              <w:rPr>
                <w:ins w:id="741" w:author="Tricia Van Laar" w:date="2024-07-15T19:47:00Z"/>
                <w:rFonts w:eastAsia="Times New Roman" w:cs="Calibri"/>
                <w:color w:val="000000"/>
                <w:sz w:val="20"/>
                <w:szCs w:val="20"/>
              </w:rPr>
            </w:pPr>
            <w:ins w:id="742" w:author="Tricia Van Laar" w:date="2024-07-15T19:47:00Z">
              <w:r w:rsidRPr="00A47119">
                <w:rPr>
                  <w:rFonts w:eastAsia="Times New Roman" w:cs="Calibri"/>
                  <w:color w:val="000000"/>
                  <w:sz w:val="20"/>
                  <w:szCs w:val="20"/>
                </w:rPr>
                <w:t>41524</w:t>
              </w:r>
            </w:ins>
          </w:p>
        </w:tc>
        <w:tc>
          <w:tcPr>
            <w:tcW w:w="900" w:type="dxa"/>
            <w:tcBorders>
              <w:top w:val="nil"/>
              <w:left w:val="nil"/>
              <w:bottom w:val="single" w:sz="8" w:space="0" w:color="auto"/>
              <w:right w:val="single" w:sz="8" w:space="0" w:color="auto"/>
            </w:tcBorders>
            <w:shd w:val="clear" w:color="auto" w:fill="auto"/>
            <w:noWrap/>
            <w:vAlign w:val="center"/>
            <w:hideMark/>
            <w:tcPrChange w:id="74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00DD48E2" w14:textId="77777777" w:rsidR="00A47119" w:rsidRPr="00A47119" w:rsidRDefault="00A47119" w:rsidP="00A47119">
            <w:pPr>
              <w:spacing w:after="0" w:line="240" w:lineRule="auto"/>
              <w:jc w:val="center"/>
              <w:rPr>
                <w:ins w:id="744" w:author="Tricia Van Laar" w:date="2024-07-15T19:47:00Z"/>
                <w:rFonts w:eastAsia="Times New Roman" w:cs="Calibri"/>
                <w:color w:val="000000"/>
                <w:sz w:val="20"/>
                <w:szCs w:val="20"/>
              </w:rPr>
            </w:pPr>
            <w:ins w:id="745" w:author="Tricia Van Laar" w:date="2024-07-15T19:47:00Z">
              <w:r w:rsidRPr="00A47119">
                <w:rPr>
                  <w:rFonts w:eastAsia="Times New Roman" w:cs="Calibri"/>
                  <w:color w:val="000000"/>
                  <w:sz w:val="20"/>
                  <w:szCs w:val="20"/>
                </w:rPr>
                <w:t>40076</w:t>
              </w:r>
            </w:ins>
          </w:p>
        </w:tc>
        <w:tc>
          <w:tcPr>
            <w:tcW w:w="1350" w:type="dxa"/>
            <w:tcBorders>
              <w:top w:val="nil"/>
              <w:left w:val="nil"/>
              <w:bottom w:val="single" w:sz="8" w:space="0" w:color="auto"/>
              <w:right w:val="single" w:sz="8" w:space="0" w:color="auto"/>
            </w:tcBorders>
            <w:shd w:val="clear" w:color="auto" w:fill="auto"/>
            <w:noWrap/>
            <w:vAlign w:val="center"/>
            <w:hideMark/>
            <w:tcPrChange w:id="74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4441A4E6" w14:textId="77777777" w:rsidR="00A47119" w:rsidRPr="00A47119" w:rsidRDefault="00A47119" w:rsidP="00A47119">
            <w:pPr>
              <w:spacing w:after="0" w:line="240" w:lineRule="auto"/>
              <w:jc w:val="center"/>
              <w:rPr>
                <w:ins w:id="747" w:author="Tricia Van Laar" w:date="2024-07-15T19:47:00Z"/>
                <w:rFonts w:eastAsia="Times New Roman" w:cs="Calibri"/>
                <w:color w:val="000000"/>
                <w:sz w:val="20"/>
                <w:szCs w:val="20"/>
              </w:rPr>
            </w:pPr>
            <w:ins w:id="748" w:author="Tricia Van Laar" w:date="2024-07-15T19:47:00Z">
              <w:r w:rsidRPr="00A47119">
                <w:rPr>
                  <w:rFonts w:eastAsia="Times New Roman" w:cs="Calibri"/>
                  <w:color w:val="000000"/>
                  <w:sz w:val="20"/>
                  <w:szCs w:val="20"/>
                </w:rPr>
                <w:t>39548</w:t>
              </w:r>
            </w:ins>
          </w:p>
        </w:tc>
        <w:tc>
          <w:tcPr>
            <w:tcW w:w="1530" w:type="dxa"/>
            <w:tcBorders>
              <w:top w:val="nil"/>
              <w:left w:val="nil"/>
              <w:bottom w:val="single" w:sz="8" w:space="0" w:color="auto"/>
              <w:right w:val="single" w:sz="8" w:space="0" w:color="auto"/>
            </w:tcBorders>
            <w:shd w:val="clear" w:color="auto" w:fill="auto"/>
            <w:noWrap/>
            <w:vAlign w:val="center"/>
            <w:hideMark/>
            <w:tcPrChange w:id="74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255FD822" w14:textId="77777777" w:rsidR="00A47119" w:rsidRPr="00A47119" w:rsidRDefault="00A47119" w:rsidP="00A47119">
            <w:pPr>
              <w:spacing w:after="0" w:line="240" w:lineRule="auto"/>
              <w:jc w:val="center"/>
              <w:rPr>
                <w:ins w:id="750" w:author="Tricia Van Laar" w:date="2024-07-15T19:47:00Z"/>
                <w:rFonts w:ascii="Aptos Narrow" w:eastAsia="Times New Roman" w:hAnsi="Aptos Narrow"/>
                <w:color w:val="467886"/>
                <w:sz w:val="20"/>
                <w:szCs w:val="20"/>
                <w:u w:val="single"/>
                <w:rPrChange w:id="751" w:author="Tricia Van Laar" w:date="2024-07-15T19:48:00Z">
                  <w:rPr>
                    <w:ins w:id="752" w:author="Tricia Van Laar" w:date="2024-07-15T19:47:00Z"/>
                    <w:rFonts w:ascii="Aptos Narrow" w:eastAsia="Times New Roman" w:hAnsi="Aptos Narrow"/>
                    <w:color w:val="467886"/>
                    <w:sz w:val="24"/>
                    <w:szCs w:val="24"/>
                    <w:u w:val="single"/>
                  </w:rPr>
                </w:rPrChange>
              </w:rPr>
            </w:pPr>
            <w:ins w:id="753" w:author="Tricia Van Laar" w:date="2024-07-15T19:47:00Z">
              <w:r w:rsidRPr="00A47119">
                <w:rPr>
                  <w:rFonts w:ascii="Aptos Narrow" w:eastAsia="Times New Roman" w:hAnsi="Aptos Narrow" w:cs="Calibri"/>
                  <w:color w:val="467886"/>
                  <w:sz w:val="20"/>
                  <w:szCs w:val="20"/>
                  <w:u w:val="single"/>
                  <w:rPrChange w:id="75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755" w:author="Tricia Van Laar" w:date="2024-07-15T19:48:00Z">
                    <w:rPr>
                      <w:rFonts w:ascii="Aptos Narrow" w:eastAsia="Times New Roman" w:hAnsi="Aptos Narrow" w:cs="Calibri"/>
                      <w:color w:val="467886"/>
                      <w:sz w:val="24"/>
                      <w:szCs w:val="24"/>
                      <w:u w:val="single"/>
                    </w:rPr>
                  </w:rPrChange>
                </w:rPr>
                <w:instrText>HYPERLINK "https://www.ncbi.nlm.nih.gov/sra/?term=SRR29202446"</w:instrText>
              </w:r>
              <w:r w:rsidRPr="00A47119">
                <w:rPr>
                  <w:rFonts w:ascii="Aptos Narrow" w:eastAsia="Times New Roman" w:hAnsi="Aptos Narrow" w:cs="Calibri"/>
                  <w:color w:val="467886"/>
                  <w:sz w:val="20"/>
                  <w:szCs w:val="20"/>
                  <w:u w:val="single"/>
                  <w:rPrChange w:id="75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75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758" w:author="Tricia Van Laar" w:date="2024-07-15T19:48:00Z">
                    <w:rPr>
                      <w:rFonts w:ascii="Aptos Narrow" w:eastAsia="Times New Roman" w:hAnsi="Aptos Narrow" w:cs="Calibri"/>
                      <w:color w:val="467886"/>
                      <w:sz w:val="24"/>
                      <w:szCs w:val="24"/>
                      <w:u w:val="single"/>
                    </w:rPr>
                  </w:rPrChange>
                </w:rPr>
                <w:t>SRR29202446</w:t>
              </w:r>
              <w:r w:rsidRPr="00A47119">
                <w:rPr>
                  <w:rFonts w:ascii="Aptos Narrow" w:eastAsia="Times New Roman" w:hAnsi="Aptos Narrow" w:cs="Calibri"/>
                  <w:color w:val="467886"/>
                  <w:sz w:val="20"/>
                  <w:szCs w:val="20"/>
                  <w:u w:val="single"/>
                  <w:rPrChange w:id="75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14BBFD26" w14:textId="77777777" w:rsidTr="00A47119">
        <w:trPr>
          <w:trHeight w:val="340"/>
          <w:ins w:id="760" w:author="Tricia Van Laar" w:date="2024-07-15T19:47:00Z"/>
          <w:trPrChange w:id="76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76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5CDECFBD" w14:textId="77777777" w:rsidR="00A47119" w:rsidRPr="00A47119" w:rsidRDefault="00A47119" w:rsidP="00A47119">
            <w:pPr>
              <w:spacing w:after="0" w:line="240" w:lineRule="auto"/>
              <w:jc w:val="center"/>
              <w:rPr>
                <w:ins w:id="763" w:author="Tricia Van Laar" w:date="2024-07-15T19:47:00Z"/>
                <w:rFonts w:eastAsia="Times New Roman" w:cs="Calibri"/>
                <w:color w:val="000000"/>
                <w:sz w:val="20"/>
                <w:szCs w:val="20"/>
              </w:rPr>
            </w:pPr>
            <w:ins w:id="764" w:author="Tricia Van Laar" w:date="2024-07-15T19:47:00Z">
              <w:r w:rsidRPr="00A47119">
                <w:rPr>
                  <w:rFonts w:eastAsia="Times New Roman" w:cs="Calibri"/>
                  <w:color w:val="000000"/>
                  <w:sz w:val="20"/>
                  <w:szCs w:val="20"/>
                </w:rPr>
                <w:t>CHSP08</w:t>
              </w:r>
            </w:ins>
          </w:p>
        </w:tc>
        <w:tc>
          <w:tcPr>
            <w:tcW w:w="830" w:type="dxa"/>
            <w:tcBorders>
              <w:top w:val="nil"/>
              <w:left w:val="nil"/>
              <w:bottom w:val="single" w:sz="8" w:space="0" w:color="auto"/>
              <w:right w:val="single" w:sz="8" w:space="0" w:color="auto"/>
            </w:tcBorders>
            <w:shd w:val="clear" w:color="auto" w:fill="auto"/>
            <w:noWrap/>
            <w:vAlign w:val="center"/>
            <w:hideMark/>
            <w:tcPrChange w:id="76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6AD473F4" w14:textId="77777777" w:rsidR="00A47119" w:rsidRPr="00A47119" w:rsidRDefault="00A47119" w:rsidP="00A47119">
            <w:pPr>
              <w:spacing w:after="0" w:line="240" w:lineRule="auto"/>
              <w:jc w:val="center"/>
              <w:rPr>
                <w:ins w:id="766" w:author="Tricia Van Laar" w:date="2024-07-15T19:47:00Z"/>
                <w:rFonts w:eastAsia="Times New Roman" w:cs="Calibri"/>
                <w:color w:val="000000"/>
                <w:sz w:val="20"/>
                <w:szCs w:val="20"/>
              </w:rPr>
            </w:pPr>
            <w:ins w:id="767" w:author="Tricia Van Laar" w:date="2024-07-15T19:47:00Z">
              <w:r w:rsidRPr="00A47119">
                <w:rPr>
                  <w:rFonts w:eastAsia="Times New Roman" w:cs="Calibri"/>
                  <w:color w:val="000000"/>
                  <w:sz w:val="20"/>
                  <w:szCs w:val="20"/>
                </w:rPr>
                <w:t>20</w:t>
              </w:r>
            </w:ins>
          </w:p>
        </w:tc>
        <w:tc>
          <w:tcPr>
            <w:tcW w:w="834" w:type="dxa"/>
            <w:tcBorders>
              <w:top w:val="nil"/>
              <w:left w:val="nil"/>
              <w:bottom w:val="single" w:sz="8" w:space="0" w:color="auto"/>
              <w:right w:val="single" w:sz="8" w:space="0" w:color="auto"/>
            </w:tcBorders>
            <w:shd w:val="clear" w:color="auto" w:fill="auto"/>
            <w:noWrap/>
            <w:vAlign w:val="center"/>
            <w:hideMark/>
            <w:tcPrChange w:id="76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73713FDD" w14:textId="77777777" w:rsidR="00A47119" w:rsidRPr="00A47119" w:rsidRDefault="00A47119" w:rsidP="00A47119">
            <w:pPr>
              <w:spacing w:after="0" w:line="240" w:lineRule="auto"/>
              <w:jc w:val="center"/>
              <w:rPr>
                <w:ins w:id="769" w:author="Tricia Van Laar" w:date="2024-07-15T19:47:00Z"/>
                <w:rFonts w:eastAsia="Times New Roman" w:cs="Calibri"/>
                <w:color w:val="000000"/>
                <w:sz w:val="20"/>
                <w:szCs w:val="20"/>
              </w:rPr>
            </w:pPr>
            <w:ins w:id="77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77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AABF499" w14:textId="77777777" w:rsidR="00A47119" w:rsidRPr="00A47119" w:rsidRDefault="00A47119" w:rsidP="00A47119">
            <w:pPr>
              <w:spacing w:after="0" w:line="240" w:lineRule="auto"/>
              <w:jc w:val="center"/>
              <w:rPr>
                <w:ins w:id="772" w:author="Tricia Van Laar" w:date="2024-07-15T19:47:00Z"/>
                <w:rFonts w:eastAsia="Times New Roman" w:cs="Calibri"/>
                <w:color w:val="000000"/>
                <w:sz w:val="20"/>
                <w:szCs w:val="20"/>
              </w:rPr>
            </w:pPr>
            <w:ins w:id="773" w:author="Tricia Van Laar" w:date="2024-07-15T19:47:00Z">
              <w:r w:rsidRPr="00A47119">
                <w:rPr>
                  <w:rFonts w:eastAsia="Times New Roman" w:cs="Calibri"/>
                  <w:color w:val="000000"/>
                  <w:sz w:val="20"/>
                  <w:szCs w:val="20"/>
                </w:rPr>
                <w:t>54567</w:t>
              </w:r>
            </w:ins>
          </w:p>
        </w:tc>
        <w:tc>
          <w:tcPr>
            <w:tcW w:w="990" w:type="dxa"/>
            <w:tcBorders>
              <w:top w:val="nil"/>
              <w:left w:val="nil"/>
              <w:bottom w:val="single" w:sz="8" w:space="0" w:color="auto"/>
              <w:right w:val="single" w:sz="8" w:space="0" w:color="auto"/>
            </w:tcBorders>
            <w:shd w:val="clear" w:color="auto" w:fill="auto"/>
            <w:noWrap/>
            <w:vAlign w:val="center"/>
            <w:hideMark/>
            <w:tcPrChange w:id="77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1D38067" w14:textId="77777777" w:rsidR="00A47119" w:rsidRPr="00A47119" w:rsidRDefault="00A47119" w:rsidP="00A47119">
            <w:pPr>
              <w:spacing w:after="0" w:line="240" w:lineRule="auto"/>
              <w:jc w:val="center"/>
              <w:rPr>
                <w:ins w:id="775" w:author="Tricia Van Laar" w:date="2024-07-15T19:47:00Z"/>
                <w:rFonts w:eastAsia="Times New Roman" w:cs="Calibri"/>
                <w:color w:val="000000"/>
                <w:sz w:val="20"/>
                <w:szCs w:val="20"/>
              </w:rPr>
            </w:pPr>
            <w:ins w:id="776" w:author="Tricia Van Laar" w:date="2024-07-15T19:47:00Z">
              <w:r w:rsidRPr="00A47119">
                <w:rPr>
                  <w:rFonts w:eastAsia="Times New Roman" w:cs="Calibri"/>
                  <w:color w:val="000000"/>
                  <w:sz w:val="20"/>
                  <w:szCs w:val="20"/>
                </w:rPr>
                <w:t>45840</w:t>
              </w:r>
            </w:ins>
          </w:p>
        </w:tc>
        <w:tc>
          <w:tcPr>
            <w:tcW w:w="1170" w:type="dxa"/>
            <w:tcBorders>
              <w:top w:val="nil"/>
              <w:left w:val="nil"/>
              <w:bottom w:val="single" w:sz="8" w:space="0" w:color="auto"/>
              <w:right w:val="single" w:sz="8" w:space="0" w:color="auto"/>
            </w:tcBorders>
            <w:shd w:val="clear" w:color="auto" w:fill="auto"/>
            <w:noWrap/>
            <w:vAlign w:val="center"/>
            <w:hideMark/>
            <w:tcPrChange w:id="77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9F1BBB1" w14:textId="77777777" w:rsidR="00A47119" w:rsidRPr="00A47119" w:rsidRDefault="00A47119" w:rsidP="00A47119">
            <w:pPr>
              <w:spacing w:after="0" w:line="240" w:lineRule="auto"/>
              <w:jc w:val="center"/>
              <w:rPr>
                <w:ins w:id="778" w:author="Tricia Van Laar" w:date="2024-07-15T19:47:00Z"/>
                <w:rFonts w:eastAsia="Times New Roman" w:cs="Calibri"/>
                <w:color w:val="000000"/>
                <w:sz w:val="20"/>
                <w:szCs w:val="20"/>
              </w:rPr>
            </w:pPr>
            <w:ins w:id="779" w:author="Tricia Van Laar" w:date="2024-07-15T19:47:00Z">
              <w:r w:rsidRPr="00A47119">
                <w:rPr>
                  <w:rFonts w:eastAsia="Times New Roman" w:cs="Calibri"/>
                  <w:color w:val="000000"/>
                  <w:sz w:val="20"/>
                  <w:szCs w:val="20"/>
                </w:rPr>
                <w:t>44686</w:t>
              </w:r>
            </w:ins>
          </w:p>
        </w:tc>
        <w:tc>
          <w:tcPr>
            <w:tcW w:w="1170" w:type="dxa"/>
            <w:tcBorders>
              <w:top w:val="nil"/>
              <w:left w:val="nil"/>
              <w:bottom w:val="single" w:sz="8" w:space="0" w:color="auto"/>
              <w:right w:val="single" w:sz="8" w:space="0" w:color="auto"/>
            </w:tcBorders>
            <w:shd w:val="clear" w:color="auto" w:fill="auto"/>
            <w:noWrap/>
            <w:vAlign w:val="center"/>
            <w:hideMark/>
            <w:tcPrChange w:id="78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49BA720E" w14:textId="77777777" w:rsidR="00A47119" w:rsidRPr="00A47119" w:rsidRDefault="00A47119" w:rsidP="00A47119">
            <w:pPr>
              <w:spacing w:after="0" w:line="240" w:lineRule="auto"/>
              <w:jc w:val="center"/>
              <w:rPr>
                <w:ins w:id="781" w:author="Tricia Van Laar" w:date="2024-07-15T19:47:00Z"/>
                <w:rFonts w:eastAsia="Times New Roman" w:cs="Calibri"/>
                <w:color w:val="000000"/>
                <w:sz w:val="20"/>
                <w:szCs w:val="20"/>
              </w:rPr>
            </w:pPr>
            <w:ins w:id="782" w:author="Tricia Van Laar" w:date="2024-07-15T19:47:00Z">
              <w:r w:rsidRPr="00A47119">
                <w:rPr>
                  <w:rFonts w:eastAsia="Times New Roman" w:cs="Calibri"/>
                  <w:color w:val="000000"/>
                  <w:sz w:val="20"/>
                  <w:szCs w:val="20"/>
                </w:rPr>
                <w:t>44668</w:t>
              </w:r>
            </w:ins>
          </w:p>
        </w:tc>
        <w:tc>
          <w:tcPr>
            <w:tcW w:w="900" w:type="dxa"/>
            <w:tcBorders>
              <w:top w:val="nil"/>
              <w:left w:val="nil"/>
              <w:bottom w:val="single" w:sz="8" w:space="0" w:color="auto"/>
              <w:right w:val="single" w:sz="8" w:space="0" w:color="auto"/>
            </w:tcBorders>
            <w:shd w:val="clear" w:color="auto" w:fill="auto"/>
            <w:noWrap/>
            <w:vAlign w:val="center"/>
            <w:hideMark/>
            <w:tcPrChange w:id="78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10B66D90" w14:textId="77777777" w:rsidR="00A47119" w:rsidRPr="00A47119" w:rsidRDefault="00A47119" w:rsidP="00A47119">
            <w:pPr>
              <w:spacing w:after="0" w:line="240" w:lineRule="auto"/>
              <w:jc w:val="center"/>
              <w:rPr>
                <w:ins w:id="784" w:author="Tricia Van Laar" w:date="2024-07-15T19:47:00Z"/>
                <w:rFonts w:eastAsia="Times New Roman" w:cs="Calibri"/>
                <w:color w:val="000000"/>
                <w:sz w:val="20"/>
                <w:szCs w:val="20"/>
              </w:rPr>
            </w:pPr>
            <w:ins w:id="785" w:author="Tricia Van Laar" w:date="2024-07-15T19:47:00Z">
              <w:r w:rsidRPr="00A47119">
                <w:rPr>
                  <w:rFonts w:eastAsia="Times New Roman" w:cs="Calibri"/>
                  <w:color w:val="000000"/>
                  <w:sz w:val="20"/>
                  <w:szCs w:val="20"/>
                </w:rPr>
                <w:t>40451</w:t>
              </w:r>
            </w:ins>
          </w:p>
        </w:tc>
        <w:tc>
          <w:tcPr>
            <w:tcW w:w="1350" w:type="dxa"/>
            <w:tcBorders>
              <w:top w:val="nil"/>
              <w:left w:val="nil"/>
              <w:bottom w:val="single" w:sz="8" w:space="0" w:color="auto"/>
              <w:right w:val="single" w:sz="8" w:space="0" w:color="auto"/>
            </w:tcBorders>
            <w:shd w:val="clear" w:color="auto" w:fill="auto"/>
            <w:noWrap/>
            <w:vAlign w:val="center"/>
            <w:hideMark/>
            <w:tcPrChange w:id="78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4195E50F" w14:textId="77777777" w:rsidR="00A47119" w:rsidRPr="00A47119" w:rsidRDefault="00A47119" w:rsidP="00A47119">
            <w:pPr>
              <w:spacing w:after="0" w:line="240" w:lineRule="auto"/>
              <w:jc w:val="center"/>
              <w:rPr>
                <w:ins w:id="787" w:author="Tricia Van Laar" w:date="2024-07-15T19:47:00Z"/>
                <w:rFonts w:eastAsia="Times New Roman" w:cs="Calibri"/>
                <w:color w:val="000000"/>
                <w:sz w:val="20"/>
                <w:szCs w:val="20"/>
              </w:rPr>
            </w:pPr>
            <w:ins w:id="788" w:author="Tricia Van Laar" w:date="2024-07-15T19:47:00Z">
              <w:r w:rsidRPr="00A47119">
                <w:rPr>
                  <w:rFonts w:eastAsia="Times New Roman" w:cs="Calibri"/>
                  <w:color w:val="000000"/>
                  <w:sz w:val="20"/>
                  <w:szCs w:val="20"/>
                </w:rPr>
                <w:t>39019</w:t>
              </w:r>
            </w:ins>
          </w:p>
        </w:tc>
        <w:tc>
          <w:tcPr>
            <w:tcW w:w="1530" w:type="dxa"/>
            <w:tcBorders>
              <w:top w:val="nil"/>
              <w:left w:val="nil"/>
              <w:bottom w:val="single" w:sz="8" w:space="0" w:color="auto"/>
              <w:right w:val="single" w:sz="8" w:space="0" w:color="auto"/>
            </w:tcBorders>
            <w:shd w:val="clear" w:color="auto" w:fill="auto"/>
            <w:noWrap/>
            <w:vAlign w:val="center"/>
            <w:hideMark/>
            <w:tcPrChange w:id="78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2E814FAF" w14:textId="77777777" w:rsidR="00A47119" w:rsidRPr="00A47119" w:rsidRDefault="00A47119" w:rsidP="00A47119">
            <w:pPr>
              <w:spacing w:after="0" w:line="240" w:lineRule="auto"/>
              <w:jc w:val="center"/>
              <w:rPr>
                <w:ins w:id="790" w:author="Tricia Van Laar" w:date="2024-07-15T19:47:00Z"/>
                <w:rFonts w:ascii="Aptos Narrow" w:eastAsia="Times New Roman" w:hAnsi="Aptos Narrow"/>
                <w:color w:val="467886"/>
                <w:sz w:val="20"/>
                <w:szCs w:val="20"/>
                <w:u w:val="single"/>
                <w:rPrChange w:id="791" w:author="Tricia Van Laar" w:date="2024-07-15T19:48:00Z">
                  <w:rPr>
                    <w:ins w:id="792" w:author="Tricia Van Laar" w:date="2024-07-15T19:47:00Z"/>
                    <w:rFonts w:ascii="Aptos Narrow" w:eastAsia="Times New Roman" w:hAnsi="Aptos Narrow"/>
                    <w:color w:val="467886"/>
                    <w:sz w:val="24"/>
                    <w:szCs w:val="24"/>
                    <w:u w:val="single"/>
                  </w:rPr>
                </w:rPrChange>
              </w:rPr>
            </w:pPr>
            <w:ins w:id="793" w:author="Tricia Van Laar" w:date="2024-07-15T19:47:00Z">
              <w:r w:rsidRPr="00A47119">
                <w:rPr>
                  <w:rFonts w:ascii="Aptos Narrow" w:eastAsia="Times New Roman" w:hAnsi="Aptos Narrow" w:cs="Calibri"/>
                  <w:color w:val="467886"/>
                  <w:sz w:val="20"/>
                  <w:szCs w:val="20"/>
                  <w:u w:val="single"/>
                  <w:rPrChange w:id="79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795" w:author="Tricia Van Laar" w:date="2024-07-15T19:48:00Z">
                    <w:rPr>
                      <w:rFonts w:ascii="Aptos Narrow" w:eastAsia="Times New Roman" w:hAnsi="Aptos Narrow" w:cs="Calibri"/>
                      <w:color w:val="467886"/>
                      <w:sz w:val="24"/>
                      <w:szCs w:val="24"/>
                      <w:u w:val="single"/>
                    </w:rPr>
                  </w:rPrChange>
                </w:rPr>
                <w:instrText>HYPERLINK "https://www.ncbi.nlm.nih.gov/sra/?term=SRR29202437"</w:instrText>
              </w:r>
              <w:r w:rsidRPr="00A47119">
                <w:rPr>
                  <w:rFonts w:ascii="Aptos Narrow" w:eastAsia="Times New Roman" w:hAnsi="Aptos Narrow" w:cs="Calibri"/>
                  <w:color w:val="467886"/>
                  <w:sz w:val="20"/>
                  <w:szCs w:val="20"/>
                  <w:u w:val="single"/>
                  <w:rPrChange w:id="79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79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798" w:author="Tricia Van Laar" w:date="2024-07-15T19:48:00Z">
                    <w:rPr>
                      <w:rFonts w:ascii="Aptos Narrow" w:eastAsia="Times New Roman" w:hAnsi="Aptos Narrow" w:cs="Calibri"/>
                      <w:color w:val="467886"/>
                      <w:sz w:val="24"/>
                      <w:szCs w:val="24"/>
                      <w:u w:val="single"/>
                    </w:rPr>
                  </w:rPrChange>
                </w:rPr>
                <w:t>SRR29202437</w:t>
              </w:r>
              <w:r w:rsidRPr="00A47119">
                <w:rPr>
                  <w:rFonts w:ascii="Aptos Narrow" w:eastAsia="Times New Roman" w:hAnsi="Aptos Narrow" w:cs="Calibri"/>
                  <w:color w:val="467886"/>
                  <w:sz w:val="20"/>
                  <w:szCs w:val="20"/>
                  <w:u w:val="single"/>
                  <w:rPrChange w:id="79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5D947724" w14:textId="77777777" w:rsidTr="00A47119">
        <w:trPr>
          <w:trHeight w:val="340"/>
          <w:ins w:id="800" w:author="Tricia Van Laar" w:date="2024-07-15T19:47:00Z"/>
          <w:trPrChange w:id="80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80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0344B1B" w14:textId="77777777" w:rsidR="00A47119" w:rsidRPr="00A47119" w:rsidRDefault="00A47119" w:rsidP="00A47119">
            <w:pPr>
              <w:spacing w:after="0" w:line="240" w:lineRule="auto"/>
              <w:jc w:val="center"/>
              <w:rPr>
                <w:ins w:id="803" w:author="Tricia Van Laar" w:date="2024-07-15T19:47:00Z"/>
                <w:rFonts w:eastAsia="Times New Roman" w:cs="Calibri"/>
                <w:color w:val="000000"/>
                <w:sz w:val="20"/>
                <w:szCs w:val="20"/>
              </w:rPr>
            </w:pPr>
            <w:ins w:id="804" w:author="Tricia Van Laar" w:date="2024-07-15T19:47:00Z">
              <w:r w:rsidRPr="00A47119">
                <w:rPr>
                  <w:rFonts w:eastAsia="Times New Roman" w:cs="Calibri"/>
                  <w:color w:val="000000"/>
                  <w:sz w:val="20"/>
                  <w:szCs w:val="20"/>
                </w:rPr>
                <w:t>CHSP09</w:t>
              </w:r>
            </w:ins>
          </w:p>
        </w:tc>
        <w:tc>
          <w:tcPr>
            <w:tcW w:w="830" w:type="dxa"/>
            <w:tcBorders>
              <w:top w:val="nil"/>
              <w:left w:val="nil"/>
              <w:bottom w:val="single" w:sz="8" w:space="0" w:color="auto"/>
              <w:right w:val="single" w:sz="8" w:space="0" w:color="auto"/>
            </w:tcBorders>
            <w:shd w:val="clear" w:color="auto" w:fill="auto"/>
            <w:noWrap/>
            <w:vAlign w:val="center"/>
            <w:hideMark/>
            <w:tcPrChange w:id="80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61320DA5" w14:textId="77777777" w:rsidR="00A47119" w:rsidRPr="00A47119" w:rsidRDefault="00A47119" w:rsidP="00A47119">
            <w:pPr>
              <w:spacing w:after="0" w:line="240" w:lineRule="auto"/>
              <w:jc w:val="center"/>
              <w:rPr>
                <w:ins w:id="806" w:author="Tricia Van Laar" w:date="2024-07-15T19:47:00Z"/>
                <w:rFonts w:eastAsia="Times New Roman" w:cs="Calibri"/>
                <w:color w:val="000000"/>
                <w:sz w:val="20"/>
                <w:szCs w:val="20"/>
              </w:rPr>
            </w:pPr>
            <w:ins w:id="807" w:author="Tricia Van Laar" w:date="2024-07-15T19:47:00Z">
              <w:r w:rsidRPr="00A47119">
                <w:rPr>
                  <w:rFonts w:eastAsia="Times New Roman" w:cs="Calibri"/>
                  <w:color w:val="000000"/>
                  <w:sz w:val="20"/>
                  <w:szCs w:val="20"/>
                </w:rPr>
                <w:t>184</w:t>
              </w:r>
            </w:ins>
          </w:p>
        </w:tc>
        <w:tc>
          <w:tcPr>
            <w:tcW w:w="834" w:type="dxa"/>
            <w:tcBorders>
              <w:top w:val="nil"/>
              <w:left w:val="nil"/>
              <w:bottom w:val="single" w:sz="8" w:space="0" w:color="auto"/>
              <w:right w:val="single" w:sz="8" w:space="0" w:color="auto"/>
            </w:tcBorders>
            <w:shd w:val="clear" w:color="auto" w:fill="auto"/>
            <w:noWrap/>
            <w:vAlign w:val="center"/>
            <w:hideMark/>
            <w:tcPrChange w:id="80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58424DAE" w14:textId="77777777" w:rsidR="00A47119" w:rsidRPr="00A47119" w:rsidRDefault="00A47119" w:rsidP="00A47119">
            <w:pPr>
              <w:spacing w:after="0" w:line="240" w:lineRule="auto"/>
              <w:jc w:val="center"/>
              <w:rPr>
                <w:ins w:id="809" w:author="Tricia Van Laar" w:date="2024-07-15T19:47:00Z"/>
                <w:rFonts w:eastAsia="Times New Roman" w:cs="Calibri"/>
                <w:color w:val="000000"/>
                <w:sz w:val="20"/>
                <w:szCs w:val="20"/>
              </w:rPr>
            </w:pPr>
            <w:ins w:id="81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81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02AAE4C8" w14:textId="77777777" w:rsidR="00A47119" w:rsidRPr="00A47119" w:rsidRDefault="00A47119" w:rsidP="00A47119">
            <w:pPr>
              <w:spacing w:after="0" w:line="240" w:lineRule="auto"/>
              <w:jc w:val="center"/>
              <w:rPr>
                <w:ins w:id="812" w:author="Tricia Van Laar" w:date="2024-07-15T19:47:00Z"/>
                <w:rFonts w:eastAsia="Times New Roman" w:cs="Calibri"/>
                <w:color w:val="000000"/>
                <w:sz w:val="20"/>
                <w:szCs w:val="20"/>
              </w:rPr>
            </w:pPr>
            <w:ins w:id="813" w:author="Tricia Van Laar" w:date="2024-07-15T19:47:00Z">
              <w:r w:rsidRPr="00A47119">
                <w:rPr>
                  <w:rFonts w:eastAsia="Times New Roman" w:cs="Calibri"/>
                  <w:color w:val="000000"/>
                  <w:sz w:val="20"/>
                  <w:szCs w:val="20"/>
                </w:rPr>
                <w:t>55020</w:t>
              </w:r>
            </w:ins>
          </w:p>
        </w:tc>
        <w:tc>
          <w:tcPr>
            <w:tcW w:w="990" w:type="dxa"/>
            <w:tcBorders>
              <w:top w:val="nil"/>
              <w:left w:val="nil"/>
              <w:bottom w:val="single" w:sz="8" w:space="0" w:color="auto"/>
              <w:right w:val="single" w:sz="8" w:space="0" w:color="auto"/>
            </w:tcBorders>
            <w:shd w:val="clear" w:color="auto" w:fill="auto"/>
            <w:noWrap/>
            <w:vAlign w:val="center"/>
            <w:hideMark/>
            <w:tcPrChange w:id="81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71177497" w14:textId="77777777" w:rsidR="00A47119" w:rsidRPr="00A47119" w:rsidRDefault="00A47119" w:rsidP="00A47119">
            <w:pPr>
              <w:spacing w:after="0" w:line="240" w:lineRule="auto"/>
              <w:jc w:val="center"/>
              <w:rPr>
                <w:ins w:id="815" w:author="Tricia Van Laar" w:date="2024-07-15T19:47:00Z"/>
                <w:rFonts w:eastAsia="Times New Roman" w:cs="Calibri"/>
                <w:color w:val="000000"/>
                <w:sz w:val="20"/>
                <w:szCs w:val="20"/>
              </w:rPr>
            </w:pPr>
            <w:ins w:id="816" w:author="Tricia Van Laar" w:date="2024-07-15T19:47:00Z">
              <w:r w:rsidRPr="00A47119">
                <w:rPr>
                  <w:rFonts w:eastAsia="Times New Roman" w:cs="Calibri"/>
                  <w:color w:val="000000"/>
                  <w:sz w:val="20"/>
                  <w:szCs w:val="20"/>
                </w:rPr>
                <w:t>48926</w:t>
              </w:r>
            </w:ins>
          </w:p>
        </w:tc>
        <w:tc>
          <w:tcPr>
            <w:tcW w:w="1170" w:type="dxa"/>
            <w:tcBorders>
              <w:top w:val="nil"/>
              <w:left w:val="nil"/>
              <w:bottom w:val="single" w:sz="8" w:space="0" w:color="auto"/>
              <w:right w:val="single" w:sz="8" w:space="0" w:color="auto"/>
            </w:tcBorders>
            <w:shd w:val="clear" w:color="auto" w:fill="auto"/>
            <w:noWrap/>
            <w:vAlign w:val="center"/>
            <w:hideMark/>
            <w:tcPrChange w:id="81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2BE0BDF2" w14:textId="77777777" w:rsidR="00A47119" w:rsidRPr="00A47119" w:rsidRDefault="00A47119" w:rsidP="00A47119">
            <w:pPr>
              <w:spacing w:after="0" w:line="240" w:lineRule="auto"/>
              <w:jc w:val="center"/>
              <w:rPr>
                <w:ins w:id="818" w:author="Tricia Van Laar" w:date="2024-07-15T19:47:00Z"/>
                <w:rFonts w:eastAsia="Times New Roman" w:cs="Calibri"/>
                <w:color w:val="000000"/>
                <w:sz w:val="20"/>
                <w:szCs w:val="20"/>
              </w:rPr>
            </w:pPr>
            <w:ins w:id="819" w:author="Tricia Van Laar" w:date="2024-07-15T19:47:00Z">
              <w:r w:rsidRPr="00A47119">
                <w:rPr>
                  <w:rFonts w:eastAsia="Times New Roman" w:cs="Calibri"/>
                  <w:color w:val="000000"/>
                  <w:sz w:val="20"/>
                  <w:szCs w:val="20"/>
                </w:rPr>
                <w:t>48163</w:t>
              </w:r>
            </w:ins>
          </w:p>
        </w:tc>
        <w:tc>
          <w:tcPr>
            <w:tcW w:w="1170" w:type="dxa"/>
            <w:tcBorders>
              <w:top w:val="nil"/>
              <w:left w:val="nil"/>
              <w:bottom w:val="single" w:sz="8" w:space="0" w:color="auto"/>
              <w:right w:val="single" w:sz="8" w:space="0" w:color="auto"/>
            </w:tcBorders>
            <w:shd w:val="clear" w:color="auto" w:fill="auto"/>
            <w:noWrap/>
            <w:vAlign w:val="center"/>
            <w:hideMark/>
            <w:tcPrChange w:id="82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67E3A555" w14:textId="77777777" w:rsidR="00A47119" w:rsidRPr="00A47119" w:rsidRDefault="00A47119" w:rsidP="00A47119">
            <w:pPr>
              <w:spacing w:after="0" w:line="240" w:lineRule="auto"/>
              <w:jc w:val="center"/>
              <w:rPr>
                <w:ins w:id="821" w:author="Tricia Van Laar" w:date="2024-07-15T19:47:00Z"/>
                <w:rFonts w:eastAsia="Times New Roman" w:cs="Calibri"/>
                <w:color w:val="000000"/>
                <w:sz w:val="20"/>
                <w:szCs w:val="20"/>
              </w:rPr>
            </w:pPr>
            <w:ins w:id="822" w:author="Tricia Van Laar" w:date="2024-07-15T19:47:00Z">
              <w:r w:rsidRPr="00A47119">
                <w:rPr>
                  <w:rFonts w:eastAsia="Times New Roman" w:cs="Calibri"/>
                  <w:color w:val="000000"/>
                  <w:sz w:val="20"/>
                  <w:szCs w:val="20"/>
                </w:rPr>
                <w:t>48153</w:t>
              </w:r>
            </w:ins>
          </w:p>
        </w:tc>
        <w:tc>
          <w:tcPr>
            <w:tcW w:w="900" w:type="dxa"/>
            <w:tcBorders>
              <w:top w:val="nil"/>
              <w:left w:val="nil"/>
              <w:bottom w:val="single" w:sz="8" w:space="0" w:color="auto"/>
              <w:right w:val="single" w:sz="8" w:space="0" w:color="auto"/>
            </w:tcBorders>
            <w:shd w:val="clear" w:color="auto" w:fill="auto"/>
            <w:noWrap/>
            <w:vAlign w:val="center"/>
            <w:hideMark/>
            <w:tcPrChange w:id="82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234AA577" w14:textId="77777777" w:rsidR="00A47119" w:rsidRPr="00A47119" w:rsidRDefault="00A47119" w:rsidP="00A47119">
            <w:pPr>
              <w:spacing w:after="0" w:line="240" w:lineRule="auto"/>
              <w:jc w:val="center"/>
              <w:rPr>
                <w:ins w:id="824" w:author="Tricia Van Laar" w:date="2024-07-15T19:47:00Z"/>
                <w:rFonts w:eastAsia="Times New Roman" w:cs="Calibri"/>
                <w:color w:val="000000"/>
                <w:sz w:val="20"/>
                <w:szCs w:val="20"/>
              </w:rPr>
            </w:pPr>
            <w:ins w:id="825" w:author="Tricia Van Laar" w:date="2024-07-15T19:47:00Z">
              <w:r w:rsidRPr="00A47119">
                <w:rPr>
                  <w:rFonts w:eastAsia="Times New Roman" w:cs="Calibri"/>
                  <w:color w:val="000000"/>
                  <w:sz w:val="20"/>
                  <w:szCs w:val="20"/>
                </w:rPr>
                <w:t>46358</w:t>
              </w:r>
            </w:ins>
          </w:p>
        </w:tc>
        <w:tc>
          <w:tcPr>
            <w:tcW w:w="1350" w:type="dxa"/>
            <w:tcBorders>
              <w:top w:val="nil"/>
              <w:left w:val="nil"/>
              <w:bottom w:val="single" w:sz="8" w:space="0" w:color="auto"/>
              <w:right w:val="single" w:sz="8" w:space="0" w:color="auto"/>
            </w:tcBorders>
            <w:shd w:val="clear" w:color="auto" w:fill="auto"/>
            <w:noWrap/>
            <w:vAlign w:val="center"/>
            <w:hideMark/>
            <w:tcPrChange w:id="82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01BA9C2D" w14:textId="77777777" w:rsidR="00A47119" w:rsidRPr="00A47119" w:rsidRDefault="00A47119" w:rsidP="00A47119">
            <w:pPr>
              <w:spacing w:after="0" w:line="240" w:lineRule="auto"/>
              <w:jc w:val="center"/>
              <w:rPr>
                <w:ins w:id="827" w:author="Tricia Van Laar" w:date="2024-07-15T19:47:00Z"/>
                <w:rFonts w:eastAsia="Times New Roman" w:cs="Calibri"/>
                <w:color w:val="000000"/>
                <w:sz w:val="20"/>
                <w:szCs w:val="20"/>
              </w:rPr>
            </w:pPr>
            <w:ins w:id="828" w:author="Tricia Van Laar" w:date="2024-07-15T19:47:00Z">
              <w:r w:rsidRPr="00A47119">
                <w:rPr>
                  <w:rFonts w:eastAsia="Times New Roman" w:cs="Calibri"/>
                  <w:color w:val="000000"/>
                  <w:sz w:val="20"/>
                  <w:szCs w:val="20"/>
                </w:rPr>
                <w:t>44916</w:t>
              </w:r>
            </w:ins>
          </w:p>
        </w:tc>
        <w:tc>
          <w:tcPr>
            <w:tcW w:w="1530" w:type="dxa"/>
            <w:tcBorders>
              <w:top w:val="nil"/>
              <w:left w:val="nil"/>
              <w:bottom w:val="single" w:sz="8" w:space="0" w:color="auto"/>
              <w:right w:val="single" w:sz="8" w:space="0" w:color="auto"/>
            </w:tcBorders>
            <w:shd w:val="clear" w:color="auto" w:fill="auto"/>
            <w:noWrap/>
            <w:vAlign w:val="center"/>
            <w:hideMark/>
            <w:tcPrChange w:id="82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F062AEF" w14:textId="77777777" w:rsidR="00A47119" w:rsidRPr="00A47119" w:rsidRDefault="00A47119" w:rsidP="00A47119">
            <w:pPr>
              <w:spacing w:after="0" w:line="240" w:lineRule="auto"/>
              <w:jc w:val="center"/>
              <w:rPr>
                <w:ins w:id="830" w:author="Tricia Van Laar" w:date="2024-07-15T19:47:00Z"/>
                <w:rFonts w:ascii="Aptos Narrow" w:eastAsia="Times New Roman" w:hAnsi="Aptos Narrow"/>
                <w:color w:val="467886"/>
                <w:sz w:val="20"/>
                <w:szCs w:val="20"/>
                <w:u w:val="single"/>
                <w:rPrChange w:id="831" w:author="Tricia Van Laar" w:date="2024-07-15T19:48:00Z">
                  <w:rPr>
                    <w:ins w:id="832" w:author="Tricia Van Laar" w:date="2024-07-15T19:47:00Z"/>
                    <w:rFonts w:ascii="Aptos Narrow" w:eastAsia="Times New Roman" w:hAnsi="Aptos Narrow"/>
                    <w:color w:val="467886"/>
                    <w:sz w:val="24"/>
                    <w:szCs w:val="24"/>
                    <w:u w:val="single"/>
                  </w:rPr>
                </w:rPrChange>
              </w:rPr>
            </w:pPr>
            <w:ins w:id="833" w:author="Tricia Van Laar" w:date="2024-07-15T19:47:00Z">
              <w:r w:rsidRPr="00A47119">
                <w:rPr>
                  <w:rFonts w:ascii="Aptos Narrow" w:eastAsia="Times New Roman" w:hAnsi="Aptos Narrow" w:cs="Calibri"/>
                  <w:color w:val="467886"/>
                  <w:sz w:val="20"/>
                  <w:szCs w:val="20"/>
                  <w:u w:val="single"/>
                  <w:rPrChange w:id="83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835" w:author="Tricia Van Laar" w:date="2024-07-15T19:48:00Z">
                    <w:rPr>
                      <w:rFonts w:ascii="Aptos Narrow" w:eastAsia="Times New Roman" w:hAnsi="Aptos Narrow" w:cs="Calibri"/>
                      <w:color w:val="467886"/>
                      <w:sz w:val="24"/>
                      <w:szCs w:val="24"/>
                      <w:u w:val="single"/>
                    </w:rPr>
                  </w:rPrChange>
                </w:rPr>
                <w:instrText>HYPERLINK "https://www.ncbi.nlm.nih.gov/sra/?term=SRR29202440"</w:instrText>
              </w:r>
              <w:r w:rsidRPr="00A47119">
                <w:rPr>
                  <w:rFonts w:ascii="Aptos Narrow" w:eastAsia="Times New Roman" w:hAnsi="Aptos Narrow" w:cs="Calibri"/>
                  <w:color w:val="467886"/>
                  <w:sz w:val="20"/>
                  <w:szCs w:val="20"/>
                  <w:u w:val="single"/>
                  <w:rPrChange w:id="83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83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838" w:author="Tricia Van Laar" w:date="2024-07-15T19:48:00Z">
                    <w:rPr>
                      <w:rFonts w:ascii="Aptos Narrow" w:eastAsia="Times New Roman" w:hAnsi="Aptos Narrow" w:cs="Calibri"/>
                      <w:color w:val="467886"/>
                      <w:sz w:val="24"/>
                      <w:szCs w:val="24"/>
                      <w:u w:val="single"/>
                    </w:rPr>
                  </w:rPrChange>
                </w:rPr>
                <w:t>SRR29202440</w:t>
              </w:r>
              <w:r w:rsidRPr="00A47119">
                <w:rPr>
                  <w:rFonts w:ascii="Aptos Narrow" w:eastAsia="Times New Roman" w:hAnsi="Aptos Narrow" w:cs="Calibri"/>
                  <w:color w:val="467886"/>
                  <w:sz w:val="20"/>
                  <w:szCs w:val="20"/>
                  <w:u w:val="single"/>
                  <w:rPrChange w:id="83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2CCC48E8" w14:textId="77777777" w:rsidTr="00A47119">
        <w:trPr>
          <w:trHeight w:val="340"/>
          <w:ins w:id="840" w:author="Tricia Van Laar" w:date="2024-07-15T19:47:00Z"/>
          <w:trPrChange w:id="84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84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47363869" w14:textId="77777777" w:rsidR="00A47119" w:rsidRPr="00A47119" w:rsidRDefault="00A47119" w:rsidP="00A47119">
            <w:pPr>
              <w:spacing w:after="0" w:line="240" w:lineRule="auto"/>
              <w:jc w:val="center"/>
              <w:rPr>
                <w:ins w:id="843" w:author="Tricia Van Laar" w:date="2024-07-15T19:47:00Z"/>
                <w:rFonts w:eastAsia="Times New Roman" w:cs="Calibri"/>
                <w:color w:val="000000"/>
                <w:sz w:val="20"/>
                <w:szCs w:val="20"/>
              </w:rPr>
            </w:pPr>
            <w:ins w:id="844" w:author="Tricia Van Laar" w:date="2024-07-15T19:47:00Z">
              <w:r w:rsidRPr="00A47119">
                <w:rPr>
                  <w:rFonts w:eastAsia="Times New Roman" w:cs="Calibri"/>
                  <w:color w:val="000000"/>
                  <w:sz w:val="20"/>
                  <w:szCs w:val="20"/>
                </w:rPr>
                <w:t>CHSP10</w:t>
              </w:r>
            </w:ins>
          </w:p>
        </w:tc>
        <w:tc>
          <w:tcPr>
            <w:tcW w:w="830" w:type="dxa"/>
            <w:tcBorders>
              <w:top w:val="nil"/>
              <w:left w:val="nil"/>
              <w:bottom w:val="single" w:sz="8" w:space="0" w:color="auto"/>
              <w:right w:val="single" w:sz="8" w:space="0" w:color="auto"/>
            </w:tcBorders>
            <w:shd w:val="clear" w:color="auto" w:fill="auto"/>
            <w:noWrap/>
            <w:vAlign w:val="center"/>
            <w:hideMark/>
            <w:tcPrChange w:id="84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061EF482" w14:textId="77777777" w:rsidR="00A47119" w:rsidRPr="00A47119" w:rsidRDefault="00A47119" w:rsidP="00A47119">
            <w:pPr>
              <w:spacing w:after="0" w:line="240" w:lineRule="auto"/>
              <w:jc w:val="center"/>
              <w:rPr>
                <w:ins w:id="846" w:author="Tricia Van Laar" w:date="2024-07-15T19:47:00Z"/>
                <w:rFonts w:eastAsia="Times New Roman" w:cs="Calibri"/>
                <w:color w:val="000000"/>
                <w:sz w:val="20"/>
                <w:szCs w:val="20"/>
              </w:rPr>
            </w:pPr>
            <w:ins w:id="847" w:author="Tricia Van Laar" w:date="2024-07-15T19:47:00Z">
              <w:r w:rsidRPr="00A47119">
                <w:rPr>
                  <w:rFonts w:eastAsia="Times New Roman" w:cs="Calibri"/>
                  <w:color w:val="000000"/>
                  <w:sz w:val="20"/>
                  <w:szCs w:val="20"/>
                </w:rPr>
                <w:t>214</w:t>
              </w:r>
            </w:ins>
          </w:p>
        </w:tc>
        <w:tc>
          <w:tcPr>
            <w:tcW w:w="834" w:type="dxa"/>
            <w:tcBorders>
              <w:top w:val="nil"/>
              <w:left w:val="nil"/>
              <w:bottom w:val="single" w:sz="8" w:space="0" w:color="auto"/>
              <w:right w:val="single" w:sz="8" w:space="0" w:color="auto"/>
            </w:tcBorders>
            <w:shd w:val="clear" w:color="auto" w:fill="auto"/>
            <w:noWrap/>
            <w:vAlign w:val="center"/>
            <w:hideMark/>
            <w:tcPrChange w:id="84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6C96C2F7" w14:textId="77777777" w:rsidR="00A47119" w:rsidRPr="00A47119" w:rsidRDefault="00A47119" w:rsidP="00A47119">
            <w:pPr>
              <w:spacing w:after="0" w:line="240" w:lineRule="auto"/>
              <w:jc w:val="center"/>
              <w:rPr>
                <w:ins w:id="849" w:author="Tricia Van Laar" w:date="2024-07-15T19:47:00Z"/>
                <w:rFonts w:eastAsia="Times New Roman" w:cs="Calibri"/>
                <w:color w:val="000000"/>
                <w:sz w:val="20"/>
                <w:szCs w:val="20"/>
              </w:rPr>
            </w:pPr>
            <w:ins w:id="85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85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6EC27038" w14:textId="77777777" w:rsidR="00A47119" w:rsidRPr="00A47119" w:rsidRDefault="00A47119" w:rsidP="00A47119">
            <w:pPr>
              <w:spacing w:after="0" w:line="240" w:lineRule="auto"/>
              <w:jc w:val="center"/>
              <w:rPr>
                <w:ins w:id="852" w:author="Tricia Van Laar" w:date="2024-07-15T19:47:00Z"/>
                <w:rFonts w:eastAsia="Times New Roman" w:cs="Calibri"/>
                <w:color w:val="000000"/>
                <w:sz w:val="20"/>
                <w:szCs w:val="20"/>
              </w:rPr>
            </w:pPr>
            <w:ins w:id="853" w:author="Tricia Van Laar" w:date="2024-07-15T19:47:00Z">
              <w:r w:rsidRPr="00A47119">
                <w:rPr>
                  <w:rFonts w:eastAsia="Times New Roman" w:cs="Calibri"/>
                  <w:color w:val="000000"/>
                  <w:sz w:val="20"/>
                  <w:szCs w:val="20"/>
                </w:rPr>
                <w:t>8057</w:t>
              </w:r>
            </w:ins>
          </w:p>
        </w:tc>
        <w:tc>
          <w:tcPr>
            <w:tcW w:w="990" w:type="dxa"/>
            <w:tcBorders>
              <w:top w:val="nil"/>
              <w:left w:val="nil"/>
              <w:bottom w:val="single" w:sz="8" w:space="0" w:color="auto"/>
              <w:right w:val="single" w:sz="8" w:space="0" w:color="auto"/>
            </w:tcBorders>
            <w:shd w:val="clear" w:color="auto" w:fill="auto"/>
            <w:noWrap/>
            <w:vAlign w:val="center"/>
            <w:hideMark/>
            <w:tcPrChange w:id="85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3458032A" w14:textId="77777777" w:rsidR="00A47119" w:rsidRPr="00A47119" w:rsidRDefault="00A47119" w:rsidP="00A47119">
            <w:pPr>
              <w:spacing w:after="0" w:line="240" w:lineRule="auto"/>
              <w:jc w:val="center"/>
              <w:rPr>
                <w:ins w:id="855" w:author="Tricia Van Laar" w:date="2024-07-15T19:47:00Z"/>
                <w:rFonts w:eastAsia="Times New Roman" w:cs="Calibri"/>
                <w:color w:val="000000"/>
                <w:sz w:val="20"/>
                <w:szCs w:val="20"/>
              </w:rPr>
            </w:pPr>
            <w:ins w:id="856" w:author="Tricia Van Laar" w:date="2024-07-15T19:47:00Z">
              <w:r w:rsidRPr="00A47119">
                <w:rPr>
                  <w:rFonts w:eastAsia="Times New Roman" w:cs="Calibri"/>
                  <w:color w:val="000000"/>
                  <w:sz w:val="20"/>
                  <w:szCs w:val="20"/>
                </w:rPr>
                <w:t>7037</w:t>
              </w:r>
            </w:ins>
          </w:p>
        </w:tc>
        <w:tc>
          <w:tcPr>
            <w:tcW w:w="1170" w:type="dxa"/>
            <w:tcBorders>
              <w:top w:val="nil"/>
              <w:left w:val="nil"/>
              <w:bottom w:val="single" w:sz="8" w:space="0" w:color="auto"/>
              <w:right w:val="single" w:sz="8" w:space="0" w:color="auto"/>
            </w:tcBorders>
            <w:shd w:val="clear" w:color="auto" w:fill="auto"/>
            <w:noWrap/>
            <w:vAlign w:val="center"/>
            <w:hideMark/>
            <w:tcPrChange w:id="85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2F7E2E9C" w14:textId="77777777" w:rsidR="00A47119" w:rsidRPr="00A47119" w:rsidRDefault="00A47119" w:rsidP="00A47119">
            <w:pPr>
              <w:spacing w:after="0" w:line="240" w:lineRule="auto"/>
              <w:jc w:val="center"/>
              <w:rPr>
                <w:ins w:id="858" w:author="Tricia Van Laar" w:date="2024-07-15T19:47:00Z"/>
                <w:rFonts w:eastAsia="Times New Roman" w:cs="Calibri"/>
                <w:color w:val="000000"/>
                <w:sz w:val="20"/>
                <w:szCs w:val="20"/>
              </w:rPr>
            </w:pPr>
            <w:ins w:id="859" w:author="Tricia Van Laar" w:date="2024-07-15T19:47:00Z">
              <w:r w:rsidRPr="00A47119">
                <w:rPr>
                  <w:rFonts w:eastAsia="Times New Roman" w:cs="Calibri"/>
                  <w:color w:val="000000"/>
                  <w:sz w:val="20"/>
                  <w:szCs w:val="20"/>
                </w:rPr>
                <w:t>6860</w:t>
              </w:r>
            </w:ins>
          </w:p>
        </w:tc>
        <w:tc>
          <w:tcPr>
            <w:tcW w:w="1170" w:type="dxa"/>
            <w:tcBorders>
              <w:top w:val="nil"/>
              <w:left w:val="nil"/>
              <w:bottom w:val="single" w:sz="8" w:space="0" w:color="auto"/>
              <w:right w:val="single" w:sz="8" w:space="0" w:color="auto"/>
            </w:tcBorders>
            <w:shd w:val="clear" w:color="auto" w:fill="auto"/>
            <w:noWrap/>
            <w:vAlign w:val="center"/>
            <w:hideMark/>
            <w:tcPrChange w:id="86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6CEF409" w14:textId="77777777" w:rsidR="00A47119" w:rsidRPr="00A47119" w:rsidRDefault="00A47119" w:rsidP="00A47119">
            <w:pPr>
              <w:spacing w:after="0" w:line="240" w:lineRule="auto"/>
              <w:jc w:val="center"/>
              <w:rPr>
                <w:ins w:id="861" w:author="Tricia Van Laar" w:date="2024-07-15T19:47:00Z"/>
                <w:rFonts w:eastAsia="Times New Roman" w:cs="Calibri"/>
                <w:color w:val="000000"/>
                <w:sz w:val="20"/>
                <w:szCs w:val="20"/>
              </w:rPr>
            </w:pPr>
            <w:ins w:id="862" w:author="Tricia Van Laar" w:date="2024-07-15T19:47:00Z">
              <w:r w:rsidRPr="00A47119">
                <w:rPr>
                  <w:rFonts w:eastAsia="Times New Roman" w:cs="Calibri"/>
                  <w:color w:val="000000"/>
                  <w:sz w:val="20"/>
                  <w:szCs w:val="20"/>
                </w:rPr>
                <w:t>6878</w:t>
              </w:r>
            </w:ins>
          </w:p>
        </w:tc>
        <w:tc>
          <w:tcPr>
            <w:tcW w:w="900" w:type="dxa"/>
            <w:tcBorders>
              <w:top w:val="nil"/>
              <w:left w:val="nil"/>
              <w:bottom w:val="single" w:sz="8" w:space="0" w:color="auto"/>
              <w:right w:val="single" w:sz="8" w:space="0" w:color="auto"/>
            </w:tcBorders>
            <w:shd w:val="clear" w:color="auto" w:fill="auto"/>
            <w:noWrap/>
            <w:vAlign w:val="center"/>
            <w:hideMark/>
            <w:tcPrChange w:id="86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1C74BD30" w14:textId="77777777" w:rsidR="00A47119" w:rsidRPr="00A47119" w:rsidRDefault="00A47119" w:rsidP="00A47119">
            <w:pPr>
              <w:spacing w:after="0" w:line="240" w:lineRule="auto"/>
              <w:jc w:val="center"/>
              <w:rPr>
                <w:ins w:id="864" w:author="Tricia Van Laar" w:date="2024-07-15T19:47:00Z"/>
                <w:rFonts w:eastAsia="Times New Roman" w:cs="Calibri"/>
                <w:color w:val="000000"/>
                <w:sz w:val="20"/>
                <w:szCs w:val="20"/>
              </w:rPr>
            </w:pPr>
            <w:ins w:id="865" w:author="Tricia Van Laar" w:date="2024-07-15T19:47:00Z">
              <w:r w:rsidRPr="00A47119">
                <w:rPr>
                  <w:rFonts w:eastAsia="Times New Roman" w:cs="Calibri"/>
                  <w:color w:val="000000"/>
                  <w:sz w:val="20"/>
                  <w:szCs w:val="20"/>
                </w:rPr>
                <w:t>6591</w:t>
              </w:r>
            </w:ins>
          </w:p>
        </w:tc>
        <w:tc>
          <w:tcPr>
            <w:tcW w:w="1350" w:type="dxa"/>
            <w:tcBorders>
              <w:top w:val="nil"/>
              <w:left w:val="nil"/>
              <w:bottom w:val="single" w:sz="8" w:space="0" w:color="auto"/>
              <w:right w:val="single" w:sz="8" w:space="0" w:color="auto"/>
            </w:tcBorders>
            <w:shd w:val="clear" w:color="auto" w:fill="auto"/>
            <w:noWrap/>
            <w:vAlign w:val="center"/>
            <w:hideMark/>
            <w:tcPrChange w:id="86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458A8B97" w14:textId="77777777" w:rsidR="00A47119" w:rsidRPr="00A47119" w:rsidRDefault="00A47119" w:rsidP="00A47119">
            <w:pPr>
              <w:spacing w:after="0" w:line="240" w:lineRule="auto"/>
              <w:jc w:val="center"/>
              <w:rPr>
                <w:ins w:id="867" w:author="Tricia Van Laar" w:date="2024-07-15T19:47:00Z"/>
                <w:rFonts w:eastAsia="Times New Roman" w:cs="Calibri"/>
                <w:color w:val="000000"/>
                <w:sz w:val="20"/>
                <w:szCs w:val="20"/>
              </w:rPr>
            </w:pPr>
            <w:ins w:id="868" w:author="Tricia Van Laar" w:date="2024-07-15T19:47:00Z">
              <w:r w:rsidRPr="00A47119">
                <w:rPr>
                  <w:rFonts w:eastAsia="Times New Roman" w:cs="Calibri"/>
                  <w:color w:val="000000"/>
                  <w:sz w:val="20"/>
                  <w:szCs w:val="20"/>
                </w:rPr>
                <w:t>6542</w:t>
              </w:r>
            </w:ins>
          </w:p>
        </w:tc>
        <w:tc>
          <w:tcPr>
            <w:tcW w:w="1530" w:type="dxa"/>
            <w:tcBorders>
              <w:top w:val="nil"/>
              <w:left w:val="nil"/>
              <w:bottom w:val="single" w:sz="8" w:space="0" w:color="auto"/>
              <w:right w:val="single" w:sz="8" w:space="0" w:color="auto"/>
            </w:tcBorders>
            <w:shd w:val="clear" w:color="auto" w:fill="auto"/>
            <w:noWrap/>
            <w:vAlign w:val="center"/>
            <w:hideMark/>
            <w:tcPrChange w:id="86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F19FFB0" w14:textId="77777777" w:rsidR="00A47119" w:rsidRPr="00A47119" w:rsidRDefault="00A47119" w:rsidP="00A47119">
            <w:pPr>
              <w:spacing w:after="0" w:line="240" w:lineRule="auto"/>
              <w:jc w:val="center"/>
              <w:rPr>
                <w:ins w:id="870" w:author="Tricia Van Laar" w:date="2024-07-15T19:47:00Z"/>
                <w:rFonts w:ascii="Aptos Narrow" w:eastAsia="Times New Roman" w:hAnsi="Aptos Narrow"/>
                <w:color w:val="467886"/>
                <w:sz w:val="20"/>
                <w:szCs w:val="20"/>
                <w:u w:val="single"/>
                <w:rPrChange w:id="871" w:author="Tricia Van Laar" w:date="2024-07-15T19:48:00Z">
                  <w:rPr>
                    <w:ins w:id="872" w:author="Tricia Van Laar" w:date="2024-07-15T19:47:00Z"/>
                    <w:rFonts w:ascii="Aptos Narrow" w:eastAsia="Times New Roman" w:hAnsi="Aptos Narrow"/>
                    <w:color w:val="467886"/>
                    <w:sz w:val="24"/>
                    <w:szCs w:val="24"/>
                    <w:u w:val="single"/>
                  </w:rPr>
                </w:rPrChange>
              </w:rPr>
            </w:pPr>
            <w:ins w:id="873" w:author="Tricia Van Laar" w:date="2024-07-15T19:47:00Z">
              <w:r w:rsidRPr="00A47119">
                <w:rPr>
                  <w:rFonts w:ascii="Aptos Narrow" w:eastAsia="Times New Roman" w:hAnsi="Aptos Narrow" w:cs="Calibri"/>
                  <w:color w:val="467886"/>
                  <w:sz w:val="20"/>
                  <w:szCs w:val="20"/>
                  <w:u w:val="single"/>
                  <w:rPrChange w:id="87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875" w:author="Tricia Van Laar" w:date="2024-07-15T19:48:00Z">
                    <w:rPr>
                      <w:rFonts w:ascii="Aptos Narrow" w:eastAsia="Times New Roman" w:hAnsi="Aptos Narrow" w:cs="Calibri"/>
                      <w:color w:val="467886"/>
                      <w:sz w:val="24"/>
                      <w:szCs w:val="24"/>
                      <w:u w:val="single"/>
                    </w:rPr>
                  </w:rPrChange>
                </w:rPr>
                <w:instrText>HYPERLINK "https://www.ncbi.nlm.nih.gov/sra/?term=SRR29202436"</w:instrText>
              </w:r>
              <w:r w:rsidRPr="00A47119">
                <w:rPr>
                  <w:rFonts w:ascii="Aptos Narrow" w:eastAsia="Times New Roman" w:hAnsi="Aptos Narrow" w:cs="Calibri"/>
                  <w:color w:val="467886"/>
                  <w:sz w:val="20"/>
                  <w:szCs w:val="20"/>
                  <w:u w:val="single"/>
                  <w:rPrChange w:id="87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87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878" w:author="Tricia Van Laar" w:date="2024-07-15T19:48:00Z">
                    <w:rPr>
                      <w:rFonts w:ascii="Aptos Narrow" w:eastAsia="Times New Roman" w:hAnsi="Aptos Narrow" w:cs="Calibri"/>
                      <w:color w:val="467886"/>
                      <w:sz w:val="24"/>
                      <w:szCs w:val="24"/>
                      <w:u w:val="single"/>
                    </w:rPr>
                  </w:rPrChange>
                </w:rPr>
                <w:t>SRR29202436</w:t>
              </w:r>
              <w:r w:rsidRPr="00A47119">
                <w:rPr>
                  <w:rFonts w:ascii="Aptos Narrow" w:eastAsia="Times New Roman" w:hAnsi="Aptos Narrow" w:cs="Calibri"/>
                  <w:color w:val="467886"/>
                  <w:sz w:val="20"/>
                  <w:szCs w:val="20"/>
                  <w:u w:val="single"/>
                  <w:rPrChange w:id="87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10A7D9A5" w14:textId="77777777" w:rsidTr="00A47119">
        <w:trPr>
          <w:trHeight w:val="340"/>
          <w:ins w:id="880" w:author="Tricia Van Laar" w:date="2024-07-15T19:47:00Z"/>
          <w:trPrChange w:id="88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88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7A611AE2" w14:textId="77777777" w:rsidR="00A47119" w:rsidRPr="00A47119" w:rsidRDefault="00A47119" w:rsidP="00A47119">
            <w:pPr>
              <w:spacing w:after="0" w:line="240" w:lineRule="auto"/>
              <w:jc w:val="center"/>
              <w:rPr>
                <w:ins w:id="883" w:author="Tricia Van Laar" w:date="2024-07-15T19:47:00Z"/>
                <w:rFonts w:eastAsia="Times New Roman" w:cs="Calibri"/>
                <w:color w:val="000000"/>
                <w:sz w:val="20"/>
                <w:szCs w:val="20"/>
              </w:rPr>
            </w:pPr>
            <w:ins w:id="884" w:author="Tricia Van Laar" w:date="2024-07-15T19:47:00Z">
              <w:r w:rsidRPr="00A47119">
                <w:rPr>
                  <w:rFonts w:eastAsia="Times New Roman" w:cs="Calibri"/>
                  <w:color w:val="000000"/>
                  <w:sz w:val="20"/>
                  <w:szCs w:val="20"/>
                </w:rPr>
                <w:t>CHSP11</w:t>
              </w:r>
            </w:ins>
          </w:p>
        </w:tc>
        <w:tc>
          <w:tcPr>
            <w:tcW w:w="830" w:type="dxa"/>
            <w:tcBorders>
              <w:top w:val="nil"/>
              <w:left w:val="nil"/>
              <w:bottom w:val="single" w:sz="8" w:space="0" w:color="auto"/>
              <w:right w:val="single" w:sz="8" w:space="0" w:color="auto"/>
            </w:tcBorders>
            <w:shd w:val="clear" w:color="auto" w:fill="auto"/>
            <w:noWrap/>
            <w:vAlign w:val="center"/>
            <w:hideMark/>
            <w:tcPrChange w:id="88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7A513C4B" w14:textId="77777777" w:rsidR="00A47119" w:rsidRPr="00A47119" w:rsidRDefault="00A47119" w:rsidP="00A47119">
            <w:pPr>
              <w:spacing w:after="0" w:line="240" w:lineRule="auto"/>
              <w:jc w:val="center"/>
              <w:rPr>
                <w:ins w:id="886" w:author="Tricia Van Laar" w:date="2024-07-15T19:47:00Z"/>
                <w:rFonts w:eastAsia="Times New Roman" w:cs="Calibri"/>
                <w:color w:val="000000"/>
                <w:sz w:val="20"/>
                <w:szCs w:val="20"/>
              </w:rPr>
            </w:pPr>
            <w:ins w:id="887" w:author="Tricia Van Laar" w:date="2024-07-15T19:47:00Z">
              <w:r w:rsidRPr="00A47119">
                <w:rPr>
                  <w:rFonts w:eastAsia="Times New Roman" w:cs="Calibri"/>
                  <w:color w:val="000000"/>
                  <w:sz w:val="20"/>
                  <w:szCs w:val="20"/>
                </w:rPr>
                <w:t>180</w:t>
              </w:r>
            </w:ins>
          </w:p>
        </w:tc>
        <w:tc>
          <w:tcPr>
            <w:tcW w:w="834" w:type="dxa"/>
            <w:tcBorders>
              <w:top w:val="nil"/>
              <w:left w:val="nil"/>
              <w:bottom w:val="single" w:sz="8" w:space="0" w:color="auto"/>
              <w:right w:val="single" w:sz="8" w:space="0" w:color="auto"/>
            </w:tcBorders>
            <w:shd w:val="clear" w:color="auto" w:fill="auto"/>
            <w:noWrap/>
            <w:vAlign w:val="center"/>
            <w:hideMark/>
            <w:tcPrChange w:id="88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1983148A" w14:textId="77777777" w:rsidR="00A47119" w:rsidRPr="00A47119" w:rsidRDefault="00A47119" w:rsidP="00A47119">
            <w:pPr>
              <w:spacing w:after="0" w:line="240" w:lineRule="auto"/>
              <w:jc w:val="center"/>
              <w:rPr>
                <w:ins w:id="889" w:author="Tricia Van Laar" w:date="2024-07-15T19:47:00Z"/>
                <w:rFonts w:eastAsia="Times New Roman" w:cs="Calibri"/>
                <w:color w:val="000000"/>
                <w:sz w:val="20"/>
                <w:szCs w:val="20"/>
              </w:rPr>
            </w:pPr>
            <w:ins w:id="89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89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4B7BF62" w14:textId="77777777" w:rsidR="00A47119" w:rsidRPr="00A47119" w:rsidRDefault="00A47119" w:rsidP="00A47119">
            <w:pPr>
              <w:spacing w:after="0" w:line="240" w:lineRule="auto"/>
              <w:jc w:val="center"/>
              <w:rPr>
                <w:ins w:id="892" w:author="Tricia Van Laar" w:date="2024-07-15T19:47:00Z"/>
                <w:rFonts w:eastAsia="Times New Roman" w:cs="Calibri"/>
                <w:color w:val="000000"/>
                <w:sz w:val="20"/>
                <w:szCs w:val="20"/>
              </w:rPr>
            </w:pPr>
            <w:ins w:id="893" w:author="Tricia Van Laar" w:date="2024-07-15T19:47:00Z">
              <w:r w:rsidRPr="00A47119">
                <w:rPr>
                  <w:rFonts w:eastAsia="Times New Roman" w:cs="Calibri"/>
                  <w:color w:val="000000"/>
                  <w:sz w:val="20"/>
                  <w:szCs w:val="20"/>
                </w:rPr>
                <w:t>112134</w:t>
              </w:r>
            </w:ins>
          </w:p>
        </w:tc>
        <w:tc>
          <w:tcPr>
            <w:tcW w:w="990" w:type="dxa"/>
            <w:tcBorders>
              <w:top w:val="nil"/>
              <w:left w:val="nil"/>
              <w:bottom w:val="single" w:sz="8" w:space="0" w:color="auto"/>
              <w:right w:val="single" w:sz="8" w:space="0" w:color="auto"/>
            </w:tcBorders>
            <w:shd w:val="clear" w:color="auto" w:fill="auto"/>
            <w:noWrap/>
            <w:vAlign w:val="center"/>
            <w:hideMark/>
            <w:tcPrChange w:id="89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2835F6DB" w14:textId="77777777" w:rsidR="00A47119" w:rsidRPr="00A47119" w:rsidRDefault="00A47119" w:rsidP="00A47119">
            <w:pPr>
              <w:spacing w:after="0" w:line="240" w:lineRule="auto"/>
              <w:jc w:val="center"/>
              <w:rPr>
                <w:ins w:id="895" w:author="Tricia Van Laar" w:date="2024-07-15T19:47:00Z"/>
                <w:rFonts w:eastAsia="Times New Roman" w:cs="Calibri"/>
                <w:color w:val="000000"/>
                <w:sz w:val="20"/>
                <w:szCs w:val="20"/>
              </w:rPr>
            </w:pPr>
            <w:ins w:id="896" w:author="Tricia Van Laar" w:date="2024-07-15T19:47:00Z">
              <w:r w:rsidRPr="00A47119">
                <w:rPr>
                  <w:rFonts w:eastAsia="Times New Roman" w:cs="Calibri"/>
                  <w:color w:val="000000"/>
                  <w:sz w:val="20"/>
                  <w:szCs w:val="20"/>
                </w:rPr>
                <w:t>100851</w:t>
              </w:r>
            </w:ins>
          </w:p>
        </w:tc>
        <w:tc>
          <w:tcPr>
            <w:tcW w:w="1170" w:type="dxa"/>
            <w:tcBorders>
              <w:top w:val="nil"/>
              <w:left w:val="nil"/>
              <w:bottom w:val="single" w:sz="8" w:space="0" w:color="auto"/>
              <w:right w:val="single" w:sz="8" w:space="0" w:color="auto"/>
            </w:tcBorders>
            <w:shd w:val="clear" w:color="auto" w:fill="auto"/>
            <w:noWrap/>
            <w:vAlign w:val="center"/>
            <w:hideMark/>
            <w:tcPrChange w:id="89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394C0ABF" w14:textId="77777777" w:rsidR="00A47119" w:rsidRPr="00A47119" w:rsidRDefault="00A47119" w:rsidP="00A47119">
            <w:pPr>
              <w:spacing w:after="0" w:line="240" w:lineRule="auto"/>
              <w:jc w:val="center"/>
              <w:rPr>
                <w:ins w:id="898" w:author="Tricia Van Laar" w:date="2024-07-15T19:47:00Z"/>
                <w:rFonts w:eastAsia="Times New Roman" w:cs="Calibri"/>
                <w:color w:val="000000"/>
                <w:sz w:val="20"/>
                <w:szCs w:val="20"/>
              </w:rPr>
            </w:pPr>
            <w:ins w:id="899" w:author="Tricia Van Laar" w:date="2024-07-15T19:47:00Z">
              <w:r w:rsidRPr="00A47119">
                <w:rPr>
                  <w:rFonts w:eastAsia="Times New Roman" w:cs="Calibri"/>
                  <w:color w:val="000000"/>
                  <w:sz w:val="20"/>
                  <w:szCs w:val="20"/>
                </w:rPr>
                <w:t>100044</w:t>
              </w:r>
            </w:ins>
          </w:p>
        </w:tc>
        <w:tc>
          <w:tcPr>
            <w:tcW w:w="1170" w:type="dxa"/>
            <w:tcBorders>
              <w:top w:val="nil"/>
              <w:left w:val="nil"/>
              <w:bottom w:val="single" w:sz="8" w:space="0" w:color="auto"/>
              <w:right w:val="single" w:sz="8" w:space="0" w:color="auto"/>
            </w:tcBorders>
            <w:shd w:val="clear" w:color="auto" w:fill="auto"/>
            <w:noWrap/>
            <w:vAlign w:val="center"/>
            <w:hideMark/>
            <w:tcPrChange w:id="90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35451D66" w14:textId="77777777" w:rsidR="00A47119" w:rsidRPr="00A47119" w:rsidRDefault="00A47119" w:rsidP="00A47119">
            <w:pPr>
              <w:spacing w:after="0" w:line="240" w:lineRule="auto"/>
              <w:jc w:val="center"/>
              <w:rPr>
                <w:ins w:id="901" w:author="Tricia Van Laar" w:date="2024-07-15T19:47:00Z"/>
                <w:rFonts w:eastAsia="Times New Roman" w:cs="Calibri"/>
                <w:color w:val="000000"/>
                <w:sz w:val="20"/>
                <w:szCs w:val="20"/>
              </w:rPr>
            </w:pPr>
            <w:ins w:id="902" w:author="Tricia Van Laar" w:date="2024-07-15T19:47:00Z">
              <w:r w:rsidRPr="00A47119">
                <w:rPr>
                  <w:rFonts w:eastAsia="Times New Roman" w:cs="Calibri"/>
                  <w:color w:val="000000"/>
                  <w:sz w:val="20"/>
                  <w:szCs w:val="20"/>
                </w:rPr>
                <w:t>100117</w:t>
              </w:r>
            </w:ins>
          </w:p>
        </w:tc>
        <w:tc>
          <w:tcPr>
            <w:tcW w:w="900" w:type="dxa"/>
            <w:tcBorders>
              <w:top w:val="nil"/>
              <w:left w:val="nil"/>
              <w:bottom w:val="single" w:sz="8" w:space="0" w:color="auto"/>
              <w:right w:val="single" w:sz="8" w:space="0" w:color="auto"/>
            </w:tcBorders>
            <w:shd w:val="clear" w:color="auto" w:fill="auto"/>
            <w:noWrap/>
            <w:vAlign w:val="center"/>
            <w:hideMark/>
            <w:tcPrChange w:id="90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3785ADFE" w14:textId="77777777" w:rsidR="00A47119" w:rsidRPr="00A47119" w:rsidRDefault="00A47119" w:rsidP="00A47119">
            <w:pPr>
              <w:spacing w:after="0" w:line="240" w:lineRule="auto"/>
              <w:jc w:val="center"/>
              <w:rPr>
                <w:ins w:id="904" w:author="Tricia Van Laar" w:date="2024-07-15T19:47:00Z"/>
                <w:rFonts w:eastAsia="Times New Roman" w:cs="Calibri"/>
                <w:color w:val="000000"/>
                <w:sz w:val="20"/>
                <w:szCs w:val="20"/>
              </w:rPr>
            </w:pPr>
            <w:ins w:id="905" w:author="Tricia Van Laar" w:date="2024-07-15T19:47:00Z">
              <w:r w:rsidRPr="00A47119">
                <w:rPr>
                  <w:rFonts w:eastAsia="Times New Roman" w:cs="Calibri"/>
                  <w:color w:val="000000"/>
                  <w:sz w:val="20"/>
                  <w:szCs w:val="20"/>
                </w:rPr>
                <w:t>89998</w:t>
              </w:r>
            </w:ins>
          </w:p>
        </w:tc>
        <w:tc>
          <w:tcPr>
            <w:tcW w:w="1350" w:type="dxa"/>
            <w:tcBorders>
              <w:top w:val="nil"/>
              <w:left w:val="nil"/>
              <w:bottom w:val="single" w:sz="8" w:space="0" w:color="auto"/>
              <w:right w:val="single" w:sz="8" w:space="0" w:color="auto"/>
            </w:tcBorders>
            <w:shd w:val="clear" w:color="auto" w:fill="auto"/>
            <w:noWrap/>
            <w:vAlign w:val="center"/>
            <w:hideMark/>
            <w:tcPrChange w:id="90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1E70BE3F" w14:textId="77777777" w:rsidR="00A47119" w:rsidRPr="00A47119" w:rsidRDefault="00A47119" w:rsidP="00A47119">
            <w:pPr>
              <w:spacing w:after="0" w:line="240" w:lineRule="auto"/>
              <w:jc w:val="center"/>
              <w:rPr>
                <w:ins w:id="907" w:author="Tricia Van Laar" w:date="2024-07-15T19:47:00Z"/>
                <w:rFonts w:eastAsia="Times New Roman" w:cs="Calibri"/>
                <w:color w:val="000000"/>
                <w:sz w:val="20"/>
                <w:szCs w:val="20"/>
              </w:rPr>
            </w:pPr>
            <w:ins w:id="908" w:author="Tricia Van Laar" w:date="2024-07-15T19:47:00Z">
              <w:r w:rsidRPr="00A47119">
                <w:rPr>
                  <w:rFonts w:eastAsia="Times New Roman" w:cs="Calibri"/>
                  <w:color w:val="000000"/>
                  <w:sz w:val="20"/>
                  <w:szCs w:val="20"/>
                </w:rPr>
                <w:t>88560</w:t>
              </w:r>
            </w:ins>
          </w:p>
        </w:tc>
        <w:tc>
          <w:tcPr>
            <w:tcW w:w="1530" w:type="dxa"/>
            <w:tcBorders>
              <w:top w:val="nil"/>
              <w:left w:val="nil"/>
              <w:bottom w:val="single" w:sz="8" w:space="0" w:color="auto"/>
              <w:right w:val="single" w:sz="8" w:space="0" w:color="auto"/>
            </w:tcBorders>
            <w:shd w:val="clear" w:color="auto" w:fill="auto"/>
            <w:noWrap/>
            <w:vAlign w:val="center"/>
            <w:hideMark/>
            <w:tcPrChange w:id="90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63F299C" w14:textId="77777777" w:rsidR="00A47119" w:rsidRPr="00A47119" w:rsidRDefault="00A47119" w:rsidP="00A47119">
            <w:pPr>
              <w:spacing w:after="0" w:line="240" w:lineRule="auto"/>
              <w:jc w:val="center"/>
              <w:rPr>
                <w:ins w:id="910" w:author="Tricia Van Laar" w:date="2024-07-15T19:47:00Z"/>
                <w:rFonts w:ascii="Aptos Narrow" w:eastAsia="Times New Roman" w:hAnsi="Aptos Narrow"/>
                <w:color w:val="467886"/>
                <w:sz w:val="20"/>
                <w:szCs w:val="20"/>
                <w:u w:val="single"/>
                <w:rPrChange w:id="911" w:author="Tricia Van Laar" w:date="2024-07-15T19:48:00Z">
                  <w:rPr>
                    <w:ins w:id="912" w:author="Tricia Van Laar" w:date="2024-07-15T19:47:00Z"/>
                    <w:rFonts w:ascii="Aptos Narrow" w:eastAsia="Times New Roman" w:hAnsi="Aptos Narrow"/>
                    <w:color w:val="467886"/>
                    <w:sz w:val="24"/>
                    <w:szCs w:val="24"/>
                    <w:u w:val="single"/>
                  </w:rPr>
                </w:rPrChange>
              </w:rPr>
            </w:pPr>
            <w:ins w:id="913" w:author="Tricia Van Laar" w:date="2024-07-15T19:47:00Z">
              <w:r w:rsidRPr="00A47119">
                <w:rPr>
                  <w:rFonts w:ascii="Aptos Narrow" w:eastAsia="Times New Roman" w:hAnsi="Aptos Narrow" w:cs="Calibri"/>
                  <w:color w:val="467886"/>
                  <w:sz w:val="20"/>
                  <w:szCs w:val="20"/>
                  <w:u w:val="single"/>
                  <w:rPrChange w:id="91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915" w:author="Tricia Van Laar" w:date="2024-07-15T19:48:00Z">
                    <w:rPr>
                      <w:rFonts w:ascii="Aptos Narrow" w:eastAsia="Times New Roman" w:hAnsi="Aptos Narrow" w:cs="Calibri"/>
                      <w:color w:val="467886"/>
                      <w:sz w:val="24"/>
                      <w:szCs w:val="24"/>
                      <w:u w:val="single"/>
                    </w:rPr>
                  </w:rPrChange>
                </w:rPr>
                <w:instrText>HYPERLINK "https://www.ncbi.nlm.nih.gov/sra/?term=SRR29202443"</w:instrText>
              </w:r>
              <w:r w:rsidRPr="00A47119">
                <w:rPr>
                  <w:rFonts w:ascii="Aptos Narrow" w:eastAsia="Times New Roman" w:hAnsi="Aptos Narrow" w:cs="Calibri"/>
                  <w:color w:val="467886"/>
                  <w:sz w:val="20"/>
                  <w:szCs w:val="20"/>
                  <w:u w:val="single"/>
                  <w:rPrChange w:id="91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91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918" w:author="Tricia Van Laar" w:date="2024-07-15T19:48:00Z">
                    <w:rPr>
                      <w:rFonts w:ascii="Aptos Narrow" w:eastAsia="Times New Roman" w:hAnsi="Aptos Narrow" w:cs="Calibri"/>
                      <w:color w:val="467886"/>
                      <w:sz w:val="24"/>
                      <w:szCs w:val="24"/>
                      <w:u w:val="single"/>
                    </w:rPr>
                  </w:rPrChange>
                </w:rPr>
                <w:t>SRR29202443</w:t>
              </w:r>
              <w:r w:rsidRPr="00A47119">
                <w:rPr>
                  <w:rFonts w:ascii="Aptos Narrow" w:eastAsia="Times New Roman" w:hAnsi="Aptos Narrow" w:cs="Calibri"/>
                  <w:color w:val="467886"/>
                  <w:sz w:val="20"/>
                  <w:szCs w:val="20"/>
                  <w:u w:val="single"/>
                  <w:rPrChange w:id="91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4F4C1133" w14:textId="77777777" w:rsidTr="00A47119">
        <w:trPr>
          <w:trHeight w:val="340"/>
          <w:ins w:id="920" w:author="Tricia Van Laar" w:date="2024-07-15T19:47:00Z"/>
          <w:trPrChange w:id="92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92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5D5655FC" w14:textId="77777777" w:rsidR="00A47119" w:rsidRPr="00A47119" w:rsidRDefault="00A47119" w:rsidP="00A47119">
            <w:pPr>
              <w:spacing w:after="0" w:line="240" w:lineRule="auto"/>
              <w:jc w:val="center"/>
              <w:rPr>
                <w:ins w:id="923" w:author="Tricia Van Laar" w:date="2024-07-15T19:47:00Z"/>
                <w:rFonts w:eastAsia="Times New Roman" w:cs="Calibri"/>
                <w:color w:val="000000"/>
                <w:sz w:val="20"/>
                <w:szCs w:val="20"/>
              </w:rPr>
            </w:pPr>
            <w:ins w:id="924" w:author="Tricia Van Laar" w:date="2024-07-15T19:47:00Z">
              <w:r w:rsidRPr="00A47119">
                <w:rPr>
                  <w:rFonts w:eastAsia="Times New Roman" w:cs="Calibri"/>
                  <w:color w:val="000000"/>
                  <w:sz w:val="20"/>
                  <w:szCs w:val="20"/>
                </w:rPr>
                <w:t>CHSP12</w:t>
              </w:r>
            </w:ins>
          </w:p>
        </w:tc>
        <w:tc>
          <w:tcPr>
            <w:tcW w:w="830" w:type="dxa"/>
            <w:tcBorders>
              <w:top w:val="nil"/>
              <w:left w:val="nil"/>
              <w:bottom w:val="single" w:sz="8" w:space="0" w:color="auto"/>
              <w:right w:val="single" w:sz="8" w:space="0" w:color="auto"/>
            </w:tcBorders>
            <w:shd w:val="clear" w:color="auto" w:fill="auto"/>
            <w:noWrap/>
            <w:vAlign w:val="center"/>
            <w:hideMark/>
            <w:tcPrChange w:id="92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542D9563" w14:textId="77777777" w:rsidR="00A47119" w:rsidRPr="00A47119" w:rsidRDefault="00A47119" w:rsidP="00A47119">
            <w:pPr>
              <w:spacing w:after="0" w:line="240" w:lineRule="auto"/>
              <w:jc w:val="center"/>
              <w:rPr>
                <w:ins w:id="926" w:author="Tricia Van Laar" w:date="2024-07-15T19:47:00Z"/>
                <w:rFonts w:eastAsia="Times New Roman" w:cs="Calibri"/>
                <w:color w:val="000000"/>
                <w:sz w:val="20"/>
                <w:szCs w:val="20"/>
              </w:rPr>
            </w:pPr>
            <w:ins w:id="927" w:author="Tricia Van Laar" w:date="2024-07-15T19:47:00Z">
              <w:r w:rsidRPr="00A47119">
                <w:rPr>
                  <w:rFonts w:eastAsia="Times New Roman" w:cs="Calibri"/>
                  <w:color w:val="000000"/>
                  <w:sz w:val="20"/>
                  <w:szCs w:val="20"/>
                </w:rPr>
                <w:t>186</w:t>
              </w:r>
            </w:ins>
          </w:p>
        </w:tc>
        <w:tc>
          <w:tcPr>
            <w:tcW w:w="834" w:type="dxa"/>
            <w:tcBorders>
              <w:top w:val="nil"/>
              <w:left w:val="nil"/>
              <w:bottom w:val="single" w:sz="8" w:space="0" w:color="auto"/>
              <w:right w:val="single" w:sz="8" w:space="0" w:color="auto"/>
            </w:tcBorders>
            <w:shd w:val="clear" w:color="auto" w:fill="auto"/>
            <w:noWrap/>
            <w:vAlign w:val="center"/>
            <w:hideMark/>
            <w:tcPrChange w:id="92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73C8E5EE" w14:textId="77777777" w:rsidR="00A47119" w:rsidRPr="00A47119" w:rsidRDefault="00A47119" w:rsidP="00A47119">
            <w:pPr>
              <w:spacing w:after="0" w:line="240" w:lineRule="auto"/>
              <w:jc w:val="center"/>
              <w:rPr>
                <w:ins w:id="929" w:author="Tricia Van Laar" w:date="2024-07-15T19:47:00Z"/>
                <w:rFonts w:eastAsia="Times New Roman" w:cs="Calibri"/>
                <w:color w:val="000000"/>
                <w:sz w:val="20"/>
                <w:szCs w:val="20"/>
              </w:rPr>
            </w:pPr>
            <w:ins w:id="930" w:author="Tricia Van Laar" w:date="2024-07-15T19:47:00Z">
              <w:r w:rsidRPr="00A47119">
                <w:rPr>
                  <w:rFonts w:eastAsia="Times New Roman" w:cs="Calibri"/>
                  <w:color w:val="000000"/>
                  <w:sz w:val="20"/>
                  <w:szCs w:val="20"/>
                </w:rPr>
                <w:t>Cloaca</w:t>
              </w:r>
            </w:ins>
          </w:p>
        </w:tc>
        <w:tc>
          <w:tcPr>
            <w:tcW w:w="990" w:type="dxa"/>
            <w:tcBorders>
              <w:top w:val="nil"/>
              <w:left w:val="nil"/>
              <w:bottom w:val="single" w:sz="8" w:space="0" w:color="auto"/>
              <w:right w:val="single" w:sz="8" w:space="0" w:color="auto"/>
            </w:tcBorders>
            <w:shd w:val="clear" w:color="auto" w:fill="auto"/>
            <w:noWrap/>
            <w:vAlign w:val="center"/>
            <w:hideMark/>
            <w:tcPrChange w:id="93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7D29DC09" w14:textId="77777777" w:rsidR="00A47119" w:rsidRPr="00A47119" w:rsidRDefault="00A47119" w:rsidP="00A47119">
            <w:pPr>
              <w:spacing w:after="0" w:line="240" w:lineRule="auto"/>
              <w:jc w:val="center"/>
              <w:rPr>
                <w:ins w:id="932" w:author="Tricia Van Laar" w:date="2024-07-15T19:47:00Z"/>
                <w:rFonts w:eastAsia="Times New Roman" w:cs="Calibri"/>
                <w:color w:val="000000"/>
                <w:sz w:val="20"/>
                <w:szCs w:val="20"/>
              </w:rPr>
            </w:pPr>
            <w:ins w:id="933" w:author="Tricia Van Laar" w:date="2024-07-15T19:47:00Z">
              <w:r w:rsidRPr="00A47119">
                <w:rPr>
                  <w:rFonts w:eastAsia="Times New Roman" w:cs="Calibri"/>
                  <w:color w:val="000000"/>
                  <w:sz w:val="20"/>
                  <w:szCs w:val="20"/>
                </w:rPr>
                <w:t>29577</w:t>
              </w:r>
            </w:ins>
          </w:p>
        </w:tc>
        <w:tc>
          <w:tcPr>
            <w:tcW w:w="990" w:type="dxa"/>
            <w:tcBorders>
              <w:top w:val="nil"/>
              <w:left w:val="nil"/>
              <w:bottom w:val="single" w:sz="8" w:space="0" w:color="auto"/>
              <w:right w:val="single" w:sz="8" w:space="0" w:color="auto"/>
            </w:tcBorders>
            <w:shd w:val="clear" w:color="auto" w:fill="auto"/>
            <w:noWrap/>
            <w:vAlign w:val="center"/>
            <w:hideMark/>
            <w:tcPrChange w:id="93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49EB39C8" w14:textId="77777777" w:rsidR="00A47119" w:rsidRPr="00A47119" w:rsidRDefault="00A47119" w:rsidP="00A47119">
            <w:pPr>
              <w:spacing w:after="0" w:line="240" w:lineRule="auto"/>
              <w:jc w:val="center"/>
              <w:rPr>
                <w:ins w:id="935" w:author="Tricia Van Laar" w:date="2024-07-15T19:47:00Z"/>
                <w:rFonts w:eastAsia="Times New Roman" w:cs="Calibri"/>
                <w:color w:val="000000"/>
                <w:sz w:val="20"/>
                <w:szCs w:val="20"/>
              </w:rPr>
            </w:pPr>
            <w:ins w:id="936" w:author="Tricia Van Laar" w:date="2024-07-15T19:47:00Z">
              <w:r w:rsidRPr="00A47119">
                <w:rPr>
                  <w:rFonts w:eastAsia="Times New Roman" w:cs="Calibri"/>
                  <w:color w:val="000000"/>
                  <w:sz w:val="20"/>
                  <w:szCs w:val="20"/>
                </w:rPr>
                <w:t>25491</w:t>
              </w:r>
            </w:ins>
          </w:p>
        </w:tc>
        <w:tc>
          <w:tcPr>
            <w:tcW w:w="1170" w:type="dxa"/>
            <w:tcBorders>
              <w:top w:val="nil"/>
              <w:left w:val="nil"/>
              <w:bottom w:val="single" w:sz="8" w:space="0" w:color="auto"/>
              <w:right w:val="single" w:sz="8" w:space="0" w:color="auto"/>
            </w:tcBorders>
            <w:shd w:val="clear" w:color="auto" w:fill="auto"/>
            <w:noWrap/>
            <w:vAlign w:val="center"/>
            <w:hideMark/>
            <w:tcPrChange w:id="93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601498E1" w14:textId="77777777" w:rsidR="00A47119" w:rsidRPr="00A47119" w:rsidRDefault="00A47119" w:rsidP="00A47119">
            <w:pPr>
              <w:spacing w:after="0" w:line="240" w:lineRule="auto"/>
              <w:jc w:val="center"/>
              <w:rPr>
                <w:ins w:id="938" w:author="Tricia Van Laar" w:date="2024-07-15T19:47:00Z"/>
                <w:rFonts w:eastAsia="Times New Roman" w:cs="Calibri"/>
                <w:color w:val="000000"/>
                <w:sz w:val="20"/>
                <w:szCs w:val="20"/>
              </w:rPr>
            </w:pPr>
            <w:ins w:id="939" w:author="Tricia Van Laar" w:date="2024-07-15T19:47:00Z">
              <w:r w:rsidRPr="00A47119">
                <w:rPr>
                  <w:rFonts w:eastAsia="Times New Roman" w:cs="Calibri"/>
                  <w:color w:val="000000"/>
                  <w:sz w:val="20"/>
                  <w:szCs w:val="20"/>
                </w:rPr>
                <w:t>25041</w:t>
              </w:r>
            </w:ins>
          </w:p>
        </w:tc>
        <w:tc>
          <w:tcPr>
            <w:tcW w:w="1170" w:type="dxa"/>
            <w:tcBorders>
              <w:top w:val="nil"/>
              <w:left w:val="nil"/>
              <w:bottom w:val="single" w:sz="8" w:space="0" w:color="auto"/>
              <w:right w:val="single" w:sz="8" w:space="0" w:color="auto"/>
            </w:tcBorders>
            <w:shd w:val="clear" w:color="auto" w:fill="auto"/>
            <w:noWrap/>
            <w:vAlign w:val="center"/>
            <w:hideMark/>
            <w:tcPrChange w:id="94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139C6CF" w14:textId="77777777" w:rsidR="00A47119" w:rsidRPr="00A47119" w:rsidRDefault="00A47119" w:rsidP="00A47119">
            <w:pPr>
              <w:spacing w:after="0" w:line="240" w:lineRule="auto"/>
              <w:jc w:val="center"/>
              <w:rPr>
                <w:ins w:id="941" w:author="Tricia Van Laar" w:date="2024-07-15T19:47:00Z"/>
                <w:rFonts w:eastAsia="Times New Roman" w:cs="Calibri"/>
                <w:color w:val="000000"/>
                <w:sz w:val="20"/>
                <w:szCs w:val="20"/>
              </w:rPr>
            </w:pPr>
            <w:ins w:id="942" w:author="Tricia Van Laar" w:date="2024-07-15T19:47:00Z">
              <w:r w:rsidRPr="00A47119">
                <w:rPr>
                  <w:rFonts w:eastAsia="Times New Roman" w:cs="Calibri"/>
                  <w:color w:val="000000"/>
                  <w:sz w:val="20"/>
                  <w:szCs w:val="20"/>
                </w:rPr>
                <w:t>25060</w:t>
              </w:r>
            </w:ins>
          </w:p>
        </w:tc>
        <w:tc>
          <w:tcPr>
            <w:tcW w:w="900" w:type="dxa"/>
            <w:tcBorders>
              <w:top w:val="nil"/>
              <w:left w:val="nil"/>
              <w:bottom w:val="single" w:sz="8" w:space="0" w:color="auto"/>
              <w:right w:val="single" w:sz="8" w:space="0" w:color="auto"/>
            </w:tcBorders>
            <w:shd w:val="clear" w:color="auto" w:fill="auto"/>
            <w:noWrap/>
            <w:vAlign w:val="center"/>
            <w:hideMark/>
            <w:tcPrChange w:id="94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708CA938" w14:textId="77777777" w:rsidR="00A47119" w:rsidRPr="00A47119" w:rsidRDefault="00A47119" w:rsidP="00A47119">
            <w:pPr>
              <w:spacing w:after="0" w:line="240" w:lineRule="auto"/>
              <w:jc w:val="center"/>
              <w:rPr>
                <w:ins w:id="944" w:author="Tricia Van Laar" w:date="2024-07-15T19:47:00Z"/>
                <w:rFonts w:eastAsia="Times New Roman" w:cs="Calibri"/>
                <w:color w:val="000000"/>
                <w:sz w:val="20"/>
                <w:szCs w:val="20"/>
              </w:rPr>
            </w:pPr>
            <w:ins w:id="945" w:author="Tricia Van Laar" w:date="2024-07-15T19:47:00Z">
              <w:r w:rsidRPr="00A47119">
                <w:rPr>
                  <w:rFonts w:eastAsia="Times New Roman" w:cs="Calibri"/>
                  <w:color w:val="000000"/>
                  <w:sz w:val="20"/>
                  <w:szCs w:val="20"/>
                </w:rPr>
                <w:t>23672</w:t>
              </w:r>
            </w:ins>
          </w:p>
        </w:tc>
        <w:tc>
          <w:tcPr>
            <w:tcW w:w="1350" w:type="dxa"/>
            <w:tcBorders>
              <w:top w:val="nil"/>
              <w:left w:val="nil"/>
              <w:bottom w:val="single" w:sz="8" w:space="0" w:color="auto"/>
              <w:right w:val="single" w:sz="8" w:space="0" w:color="auto"/>
            </w:tcBorders>
            <w:shd w:val="clear" w:color="auto" w:fill="auto"/>
            <w:noWrap/>
            <w:vAlign w:val="center"/>
            <w:hideMark/>
            <w:tcPrChange w:id="94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5F44C81F" w14:textId="77777777" w:rsidR="00A47119" w:rsidRPr="00A47119" w:rsidRDefault="00A47119" w:rsidP="00A47119">
            <w:pPr>
              <w:spacing w:after="0" w:line="240" w:lineRule="auto"/>
              <w:jc w:val="center"/>
              <w:rPr>
                <w:ins w:id="947" w:author="Tricia Van Laar" w:date="2024-07-15T19:47:00Z"/>
                <w:rFonts w:eastAsia="Times New Roman" w:cs="Calibri"/>
                <w:color w:val="000000"/>
                <w:sz w:val="20"/>
                <w:szCs w:val="20"/>
              </w:rPr>
            </w:pPr>
            <w:ins w:id="948" w:author="Tricia Van Laar" w:date="2024-07-15T19:47:00Z">
              <w:r w:rsidRPr="00A47119">
                <w:rPr>
                  <w:rFonts w:eastAsia="Times New Roman" w:cs="Calibri"/>
                  <w:color w:val="000000"/>
                  <w:sz w:val="20"/>
                  <w:szCs w:val="20"/>
                </w:rPr>
                <w:t>22923</w:t>
              </w:r>
            </w:ins>
          </w:p>
        </w:tc>
        <w:tc>
          <w:tcPr>
            <w:tcW w:w="1530" w:type="dxa"/>
            <w:tcBorders>
              <w:top w:val="nil"/>
              <w:left w:val="nil"/>
              <w:bottom w:val="single" w:sz="8" w:space="0" w:color="auto"/>
              <w:right w:val="single" w:sz="8" w:space="0" w:color="auto"/>
            </w:tcBorders>
            <w:shd w:val="clear" w:color="auto" w:fill="auto"/>
            <w:noWrap/>
            <w:vAlign w:val="center"/>
            <w:hideMark/>
            <w:tcPrChange w:id="94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CBE33FC" w14:textId="77777777" w:rsidR="00A47119" w:rsidRPr="00A47119" w:rsidRDefault="00A47119" w:rsidP="00A47119">
            <w:pPr>
              <w:spacing w:after="0" w:line="240" w:lineRule="auto"/>
              <w:jc w:val="center"/>
              <w:rPr>
                <w:ins w:id="950" w:author="Tricia Van Laar" w:date="2024-07-15T19:47:00Z"/>
                <w:rFonts w:ascii="Aptos Narrow" w:eastAsia="Times New Roman" w:hAnsi="Aptos Narrow"/>
                <w:color w:val="467886"/>
                <w:sz w:val="20"/>
                <w:szCs w:val="20"/>
                <w:u w:val="single"/>
                <w:rPrChange w:id="951" w:author="Tricia Van Laar" w:date="2024-07-15T19:48:00Z">
                  <w:rPr>
                    <w:ins w:id="952" w:author="Tricia Van Laar" w:date="2024-07-15T19:47:00Z"/>
                    <w:rFonts w:ascii="Aptos Narrow" w:eastAsia="Times New Roman" w:hAnsi="Aptos Narrow"/>
                    <w:color w:val="467886"/>
                    <w:sz w:val="24"/>
                    <w:szCs w:val="24"/>
                    <w:u w:val="single"/>
                  </w:rPr>
                </w:rPrChange>
              </w:rPr>
            </w:pPr>
            <w:ins w:id="953" w:author="Tricia Van Laar" w:date="2024-07-15T19:47:00Z">
              <w:r w:rsidRPr="00A47119">
                <w:rPr>
                  <w:rFonts w:ascii="Aptos Narrow" w:eastAsia="Times New Roman" w:hAnsi="Aptos Narrow" w:cs="Calibri"/>
                  <w:color w:val="467886"/>
                  <w:sz w:val="20"/>
                  <w:szCs w:val="20"/>
                  <w:u w:val="single"/>
                  <w:rPrChange w:id="95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955" w:author="Tricia Van Laar" w:date="2024-07-15T19:48:00Z">
                    <w:rPr>
                      <w:rFonts w:ascii="Aptos Narrow" w:eastAsia="Times New Roman" w:hAnsi="Aptos Narrow" w:cs="Calibri"/>
                      <w:color w:val="467886"/>
                      <w:sz w:val="24"/>
                      <w:szCs w:val="24"/>
                      <w:u w:val="single"/>
                    </w:rPr>
                  </w:rPrChange>
                </w:rPr>
                <w:instrText>HYPERLINK "https://www.ncbi.nlm.nih.gov/sra/?term=SRR29202439"</w:instrText>
              </w:r>
              <w:r w:rsidRPr="00A47119">
                <w:rPr>
                  <w:rFonts w:ascii="Aptos Narrow" w:eastAsia="Times New Roman" w:hAnsi="Aptos Narrow" w:cs="Calibri"/>
                  <w:color w:val="467886"/>
                  <w:sz w:val="20"/>
                  <w:szCs w:val="20"/>
                  <w:u w:val="single"/>
                  <w:rPrChange w:id="95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95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958" w:author="Tricia Van Laar" w:date="2024-07-15T19:48:00Z">
                    <w:rPr>
                      <w:rFonts w:ascii="Aptos Narrow" w:eastAsia="Times New Roman" w:hAnsi="Aptos Narrow" w:cs="Calibri"/>
                      <w:color w:val="467886"/>
                      <w:sz w:val="24"/>
                      <w:szCs w:val="24"/>
                      <w:u w:val="single"/>
                    </w:rPr>
                  </w:rPrChange>
                </w:rPr>
                <w:t>SRR29202439</w:t>
              </w:r>
              <w:r w:rsidRPr="00A47119">
                <w:rPr>
                  <w:rFonts w:ascii="Aptos Narrow" w:eastAsia="Times New Roman" w:hAnsi="Aptos Narrow" w:cs="Calibri"/>
                  <w:color w:val="467886"/>
                  <w:sz w:val="20"/>
                  <w:szCs w:val="20"/>
                  <w:u w:val="single"/>
                  <w:rPrChange w:id="95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5ECA3E4B" w14:textId="77777777" w:rsidTr="00A47119">
        <w:trPr>
          <w:trHeight w:val="340"/>
          <w:ins w:id="960" w:author="Tricia Van Laar" w:date="2024-07-15T19:47:00Z"/>
          <w:trPrChange w:id="96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96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5FB4977B" w14:textId="77777777" w:rsidR="00A47119" w:rsidRPr="00A47119" w:rsidRDefault="00A47119" w:rsidP="00A47119">
            <w:pPr>
              <w:spacing w:after="0" w:line="240" w:lineRule="auto"/>
              <w:jc w:val="center"/>
              <w:rPr>
                <w:ins w:id="963" w:author="Tricia Van Laar" w:date="2024-07-15T19:47:00Z"/>
                <w:rFonts w:eastAsia="Times New Roman" w:cs="Calibri"/>
                <w:color w:val="000000"/>
                <w:sz w:val="20"/>
                <w:szCs w:val="20"/>
              </w:rPr>
            </w:pPr>
            <w:ins w:id="964" w:author="Tricia Van Laar" w:date="2024-07-15T19:47:00Z">
              <w:r w:rsidRPr="00A47119">
                <w:rPr>
                  <w:rFonts w:eastAsia="Times New Roman" w:cs="Calibri"/>
                  <w:color w:val="000000"/>
                  <w:sz w:val="20"/>
                  <w:szCs w:val="20"/>
                </w:rPr>
                <w:lastRenderedPageBreak/>
                <w:t>CHSP02</w:t>
              </w:r>
            </w:ins>
          </w:p>
        </w:tc>
        <w:tc>
          <w:tcPr>
            <w:tcW w:w="830" w:type="dxa"/>
            <w:tcBorders>
              <w:top w:val="nil"/>
              <w:left w:val="nil"/>
              <w:bottom w:val="single" w:sz="8" w:space="0" w:color="auto"/>
              <w:right w:val="single" w:sz="8" w:space="0" w:color="auto"/>
            </w:tcBorders>
            <w:shd w:val="clear" w:color="auto" w:fill="auto"/>
            <w:noWrap/>
            <w:vAlign w:val="center"/>
            <w:hideMark/>
            <w:tcPrChange w:id="96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2E2431FC" w14:textId="77777777" w:rsidR="00A47119" w:rsidRPr="00A47119" w:rsidRDefault="00A47119" w:rsidP="00A47119">
            <w:pPr>
              <w:spacing w:after="0" w:line="240" w:lineRule="auto"/>
              <w:jc w:val="center"/>
              <w:rPr>
                <w:ins w:id="966" w:author="Tricia Van Laar" w:date="2024-07-15T19:47:00Z"/>
                <w:rFonts w:eastAsia="Times New Roman" w:cs="Calibri"/>
                <w:color w:val="000000"/>
                <w:sz w:val="20"/>
                <w:szCs w:val="20"/>
              </w:rPr>
            </w:pPr>
            <w:ins w:id="967" w:author="Tricia Van Laar" w:date="2024-07-15T19:47:00Z">
              <w:r w:rsidRPr="00A47119">
                <w:rPr>
                  <w:rFonts w:eastAsia="Times New Roman" w:cs="Calibri"/>
                  <w:color w:val="000000"/>
                  <w:sz w:val="20"/>
                  <w:szCs w:val="20"/>
                </w:rPr>
                <w:t>123</w:t>
              </w:r>
            </w:ins>
          </w:p>
        </w:tc>
        <w:tc>
          <w:tcPr>
            <w:tcW w:w="834" w:type="dxa"/>
            <w:tcBorders>
              <w:top w:val="nil"/>
              <w:left w:val="nil"/>
              <w:bottom w:val="single" w:sz="8" w:space="0" w:color="auto"/>
              <w:right w:val="single" w:sz="8" w:space="0" w:color="auto"/>
            </w:tcBorders>
            <w:shd w:val="clear" w:color="auto" w:fill="auto"/>
            <w:noWrap/>
            <w:vAlign w:val="center"/>
            <w:hideMark/>
            <w:tcPrChange w:id="96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3D9E6464" w14:textId="77777777" w:rsidR="00A47119" w:rsidRPr="00A47119" w:rsidRDefault="00A47119" w:rsidP="00A47119">
            <w:pPr>
              <w:spacing w:after="0" w:line="240" w:lineRule="auto"/>
              <w:jc w:val="center"/>
              <w:rPr>
                <w:ins w:id="969" w:author="Tricia Van Laar" w:date="2024-07-15T19:47:00Z"/>
                <w:rFonts w:eastAsia="Times New Roman" w:cs="Calibri"/>
                <w:color w:val="000000"/>
                <w:sz w:val="20"/>
                <w:szCs w:val="20"/>
              </w:rPr>
            </w:pPr>
            <w:ins w:id="97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97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007E33FD" w14:textId="77777777" w:rsidR="00A47119" w:rsidRPr="00A47119" w:rsidRDefault="00A47119" w:rsidP="00A47119">
            <w:pPr>
              <w:spacing w:after="0" w:line="240" w:lineRule="auto"/>
              <w:jc w:val="center"/>
              <w:rPr>
                <w:ins w:id="972" w:author="Tricia Van Laar" w:date="2024-07-15T19:47:00Z"/>
                <w:rFonts w:eastAsia="Times New Roman" w:cs="Calibri"/>
                <w:color w:val="000000"/>
                <w:sz w:val="20"/>
                <w:szCs w:val="20"/>
              </w:rPr>
            </w:pPr>
            <w:ins w:id="973" w:author="Tricia Van Laar" w:date="2024-07-15T19:47:00Z">
              <w:r w:rsidRPr="00A47119">
                <w:rPr>
                  <w:rFonts w:eastAsia="Times New Roman" w:cs="Calibri"/>
                  <w:color w:val="000000"/>
                  <w:sz w:val="20"/>
                  <w:szCs w:val="20"/>
                </w:rPr>
                <w:t>3984</w:t>
              </w:r>
            </w:ins>
          </w:p>
        </w:tc>
        <w:tc>
          <w:tcPr>
            <w:tcW w:w="990" w:type="dxa"/>
            <w:tcBorders>
              <w:top w:val="nil"/>
              <w:left w:val="nil"/>
              <w:bottom w:val="single" w:sz="8" w:space="0" w:color="auto"/>
              <w:right w:val="single" w:sz="8" w:space="0" w:color="auto"/>
            </w:tcBorders>
            <w:shd w:val="clear" w:color="auto" w:fill="auto"/>
            <w:noWrap/>
            <w:vAlign w:val="center"/>
            <w:hideMark/>
            <w:tcPrChange w:id="97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049D145B" w14:textId="77777777" w:rsidR="00A47119" w:rsidRPr="00A47119" w:rsidRDefault="00A47119" w:rsidP="00A47119">
            <w:pPr>
              <w:spacing w:after="0" w:line="240" w:lineRule="auto"/>
              <w:jc w:val="center"/>
              <w:rPr>
                <w:ins w:id="975" w:author="Tricia Van Laar" w:date="2024-07-15T19:47:00Z"/>
                <w:rFonts w:eastAsia="Times New Roman" w:cs="Calibri"/>
                <w:color w:val="000000"/>
                <w:sz w:val="20"/>
                <w:szCs w:val="20"/>
              </w:rPr>
            </w:pPr>
            <w:ins w:id="976" w:author="Tricia Van Laar" w:date="2024-07-15T19:47:00Z">
              <w:r w:rsidRPr="00A47119">
                <w:rPr>
                  <w:rFonts w:eastAsia="Times New Roman" w:cs="Calibri"/>
                  <w:color w:val="000000"/>
                  <w:sz w:val="20"/>
                  <w:szCs w:val="20"/>
                </w:rPr>
                <w:t>3585</w:t>
              </w:r>
            </w:ins>
          </w:p>
        </w:tc>
        <w:tc>
          <w:tcPr>
            <w:tcW w:w="1170" w:type="dxa"/>
            <w:tcBorders>
              <w:top w:val="nil"/>
              <w:left w:val="nil"/>
              <w:bottom w:val="single" w:sz="8" w:space="0" w:color="auto"/>
              <w:right w:val="single" w:sz="8" w:space="0" w:color="auto"/>
            </w:tcBorders>
            <w:shd w:val="clear" w:color="auto" w:fill="auto"/>
            <w:noWrap/>
            <w:vAlign w:val="center"/>
            <w:hideMark/>
            <w:tcPrChange w:id="97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9229751" w14:textId="77777777" w:rsidR="00A47119" w:rsidRPr="00A47119" w:rsidRDefault="00A47119" w:rsidP="00A47119">
            <w:pPr>
              <w:spacing w:after="0" w:line="240" w:lineRule="auto"/>
              <w:jc w:val="center"/>
              <w:rPr>
                <w:ins w:id="978" w:author="Tricia Van Laar" w:date="2024-07-15T19:47:00Z"/>
                <w:rFonts w:eastAsia="Times New Roman" w:cs="Calibri"/>
                <w:color w:val="000000"/>
                <w:sz w:val="20"/>
                <w:szCs w:val="20"/>
              </w:rPr>
            </w:pPr>
            <w:ins w:id="979" w:author="Tricia Van Laar" w:date="2024-07-15T19:47:00Z">
              <w:r w:rsidRPr="00A47119">
                <w:rPr>
                  <w:rFonts w:eastAsia="Times New Roman" w:cs="Calibri"/>
                  <w:color w:val="000000"/>
                  <w:sz w:val="20"/>
                  <w:szCs w:val="20"/>
                </w:rPr>
                <w:t>3452</w:t>
              </w:r>
            </w:ins>
          </w:p>
        </w:tc>
        <w:tc>
          <w:tcPr>
            <w:tcW w:w="1170" w:type="dxa"/>
            <w:tcBorders>
              <w:top w:val="nil"/>
              <w:left w:val="nil"/>
              <w:bottom w:val="single" w:sz="8" w:space="0" w:color="auto"/>
              <w:right w:val="single" w:sz="8" w:space="0" w:color="auto"/>
            </w:tcBorders>
            <w:shd w:val="clear" w:color="auto" w:fill="auto"/>
            <w:noWrap/>
            <w:vAlign w:val="center"/>
            <w:hideMark/>
            <w:tcPrChange w:id="98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5F13BC81" w14:textId="77777777" w:rsidR="00A47119" w:rsidRPr="00A47119" w:rsidRDefault="00A47119" w:rsidP="00A47119">
            <w:pPr>
              <w:spacing w:after="0" w:line="240" w:lineRule="auto"/>
              <w:jc w:val="center"/>
              <w:rPr>
                <w:ins w:id="981" w:author="Tricia Van Laar" w:date="2024-07-15T19:47:00Z"/>
                <w:rFonts w:eastAsia="Times New Roman" w:cs="Calibri"/>
                <w:color w:val="000000"/>
                <w:sz w:val="20"/>
                <w:szCs w:val="20"/>
              </w:rPr>
            </w:pPr>
            <w:ins w:id="982" w:author="Tricia Van Laar" w:date="2024-07-15T19:47:00Z">
              <w:r w:rsidRPr="00A47119">
                <w:rPr>
                  <w:rFonts w:eastAsia="Times New Roman" w:cs="Calibri"/>
                  <w:color w:val="000000"/>
                  <w:sz w:val="20"/>
                  <w:szCs w:val="20"/>
                </w:rPr>
                <w:t>3488</w:t>
              </w:r>
            </w:ins>
          </w:p>
        </w:tc>
        <w:tc>
          <w:tcPr>
            <w:tcW w:w="900" w:type="dxa"/>
            <w:tcBorders>
              <w:top w:val="nil"/>
              <w:left w:val="nil"/>
              <w:bottom w:val="single" w:sz="8" w:space="0" w:color="auto"/>
              <w:right w:val="single" w:sz="8" w:space="0" w:color="auto"/>
            </w:tcBorders>
            <w:shd w:val="clear" w:color="auto" w:fill="auto"/>
            <w:noWrap/>
            <w:vAlign w:val="center"/>
            <w:hideMark/>
            <w:tcPrChange w:id="98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13337A4B" w14:textId="77777777" w:rsidR="00A47119" w:rsidRPr="00A47119" w:rsidRDefault="00A47119" w:rsidP="00A47119">
            <w:pPr>
              <w:spacing w:after="0" w:line="240" w:lineRule="auto"/>
              <w:jc w:val="center"/>
              <w:rPr>
                <w:ins w:id="984" w:author="Tricia Van Laar" w:date="2024-07-15T19:47:00Z"/>
                <w:rFonts w:eastAsia="Times New Roman" w:cs="Calibri"/>
                <w:color w:val="000000"/>
                <w:sz w:val="20"/>
                <w:szCs w:val="20"/>
              </w:rPr>
            </w:pPr>
            <w:ins w:id="985" w:author="Tricia Van Laar" w:date="2024-07-15T19:47:00Z">
              <w:r w:rsidRPr="00A47119">
                <w:rPr>
                  <w:rFonts w:eastAsia="Times New Roman" w:cs="Calibri"/>
                  <w:color w:val="000000"/>
                  <w:sz w:val="20"/>
                  <w:szCs w:val="20"/>
                </w:rPr>
                <w:t>3244</w:t>
              </w:r>
            </w:ins>
          </w:p>
        </w:tc>
        <w:tc>
          <w:tcPr>
            <w:tcW w:w="1350" w:type="dxa"/>
            <w:tcBorders>
              <w:top w:val="nil"/>
              <w:left w:val="nil"/>
              <w:bottom w:val="single" w:sz="8" w:space="0" w:color="auto"/>
              <w:right w:val="single" w:sz="8" w:space="0" w:color="auto"/>
            </w:tcBorders>
            <w:shd w:val="clear" w:color="auto" w:fill="auto"/>
            <w:noWrap/>
            <w:vAlign w:val="center"/>
            <w:hideMark/>
            <w:tcPrChange w:id="98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38E74DD0" w14:textId="77777777" w:rsidR="00A47119" w:rsidRPr="00A47119" w:rsidRDefault="00A47119" w:rsidP="00A47119">
            <w:pPr>
              <w:spacing w:after="0" w:line="240" w:lineRule="auto"/>
              <w:jc w:val="center"/>
              <w:rPr>
                <w:ins w:id="987" w:author="Tricia Van Laar" w:date="2024-07-15T19:47:00Z"/>
                <w:rFonts w:eastAsia="Times New Roman" w:cs="Calibri"/>
                <w:color w:val="000000"/>
                <w:sz w:val="20"/>
                <w:szCs w:val="20"/>
              </w:rPr>
            </w:pPr>
            <w:ins w:id="988" w:author="Tricia Van Laar" w:date="2024-07-15T19:47:00Z">
              <w:r w:rsidRPr="00A47119">
                <w:rPr>
                  <w:rFonts w:eastAsia="Times New Roman" w:cs="Calibri"/>
                  <w:color w:val="000000"/>
                  <w:sz w:val="20"/>
                  <w:szCs w:val="20"/>
                </w:rPr>
                <w:t>3202</w:t>
              </w:r>
            </w:ins>
          </w:p>
        </w:tc>
        <w:tc>
          <w:tcPr>
            <w:tcW w:w="1530" w:type="dxa"/>
            <w:tcBorders>
              <w:top w:val="nil"/>
              <w:left w:val="nil"/>
              <w:bottom w:val="single" w:sz="8" w:space="0" w:color="auto"/>
              <w:right w:val="single" w:sz="8" w:space="0" w:color="auto"/>
            </w:tcBorders>
            <w:shd w:val="clear" w:color="auto" w:fill="auto"/>
            <w:noWrap/>
            <w:vAlign w:val="center"/>
            <w:hideMark/>
            <w:tcPrChange w:id="98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1CA0F1BE" w14:textId="77777777" w:rsidR="00A47119" w:rsidRPr="00A47119" w:rsidRDefault="00A47119" w:rsidP="00A47119">
            <w:pPr>
              <w:spacing w:after="0" w:line="240" w:lineRule="auto"/>
              <w:jc w:val="center"/>
              <w:rPr>
                <w:ins w:id="990" w:author="Tricia Van Laar" w:date="2024-07-15T19:47:00Z"/>
                <w:rFonts w:ascii="Aptos Narrow" w:eastAsia="Times New Roman" w:hAnsi="Aptos Narrow"/>
                <w:color w:val="467886"/>
                <w:sz w:val="20"/>
                <w:szCs w:val="20"/>
                <w:u w:val="single"/>
                <w:rPrChange w:id="991" w:author="Tricia Van Laar" w:date="2024-07-15T19:48:00Z">
                  <w:rPr>
                    <w:ins w:id="992" w:author="Tricia Van Laar" w:date="2024-07-15T19:47:00Z"/>
                    <w:rFonts w:ascii="Aptos Narrow" w:eastAsia="Times New Roman" w:hAnsi="Aptos Narrow"/>
                    <w:color w:val="467886"/>
                    <w:sz w:val="24"/>
                    <w:szCs w:val="24"/>
                    <w:u w:val="single"/>
                  </w:rPr>
                </w:rPrChange>
              </w:rPr>
            </w:pPr>
            <w:ins w:id="993" w:author="Tricia Van Laar" w:date="2024-07-15T19:47:00Z">
              <w:r w:rsidRPr="00A47119">
                <w:rPr>
                  <w:rFonts w:ascii="Aptos Narrow" w:eastAsia="Times New Roman" w:hAnsi="Aptos Narrow" w:cs="Calibri"/>
                  <w:color w:val="467886"/>
                  <w:sz w:val="20"/>
                  <w:szCs w:val="20"/>
                  <w:u w:val="single"/>
                  <w:rPrChange w:id="99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995" w:author="Tricia Van Laar" w:date="2024-07-15T19:48:00Z">
                    <w:rPr>
                      <w:rFonts w:ascii="Aptos Narrow" w:eastAsia="Times New Roman" w:hAnsi="Aptos Narrow" w:cs="Calibri"/>
                      <w:color w:val="467886"/>
                      <w:sz w:val="24"/>
                      <w:szCs w:val="24"/>
                      <w:u w:val="single"/>
                    </w:rPr>
                  </w:rPrChange>
                </w:rPr>
                <w:instrText>HYPERLINK "https://www.ncbi.nlm.nih.gov/sra/?term=SRR29202454"</w:instrText>
              </w:r>
              <w:r w:rsidRPr="00A47119">
                <w:rPr>
                  <w:rFonts w:ascii="Aptos Narrow" w:eastAsia="Times New Roman" w:hAnsi="Aptos Narrow" w:cs="Calibri"/>
                  <w:color w:val="467886"/>
                  <w:sz w:val="20"/>
                  <w:szCs w:val="20"/>
                  <w:u w:val="single"/>
                  <w:rPrChange w:id="99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99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998" w:author="Tricia Van Laar" w:date="2024-07-15T19:48:00Z">
                    <w:rPr>
                      <w:rFonts w:ascii="Aptos Narrow" w:eastAsia="Times New Roman" w:hAnsi="Aptos Narrow" w:cs="Calibri"/>
                      <w:color w:val="467886"/>
                      <w:sz w:val="24"/>
                      <w:szCs w:val="24"/>
                      <w:u w:val="single"/>
                    </w:rPr>
                  </w:rPrChange>
                </w:rPr>
                <w:t>SRR29202454</w:t>
              </w:r>
              <w:r w:rsidRPr="00A47119">
                <w:rPr>
                  <w:rFonts w:ascii="Aptos Narrow" w:eastAsia="Times New Roman" w:hAnsi="Aptos Narrow" w:cs="Calibri"/>
                  <w:color w:val="467886"/>
                  <w:sz w:val="20"/>
                  <w:szCs w:val="20"/>
                  <w:u w:val="single"/>
                  <w:rPrChange w:id="99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7ED99B4D" w14:textId="77777777" w:rsidTr="00A47119">
        <w:trPr>
          <w:trHeight w:val="340"/>
          <w:ins w:id="1000" w:author="Tricia Van Laar" w:date="2024-07-15T19:47:00Z"/>
          <w:trPrChange w:id="100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00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16B6F39" w14:textId="77777777" w:rsidR="00A47119" w:rsidRPr="00A47119" w:rsidRDefault="00A47119" w:rsidP="00A47119">
            <w:pPr>
              <w:spacing w:after="0" w:line="240" w:lineRule="auto"/>
              <w:jc w:val="center"/>
              <w:rPr>
                <w:ins w:id="1003" w:author="Tricia Van Laar" w:date="2024-07-15T19:47:00Z"/>
                <w:rFonts w:eastAsia="Times New Roman" w:cs="Calibri"/>
                <w:color w:val="000000"/>
                <w:sz w:val="20"/>
                <w:szCs w:val="20"/>
              </w:rPr>
            </w:pPr>
            <w:ins w:id="1004" w:author="Tricia Van Laar" w:date="2024-07-15T19:47:00Z">
              <w:r w:rsidRPr="00A47119">
                <w:rPr>
                  <w:rFonts w:eastAsia="Times New Roman" w:cs="Calibri"/>
                  <w:color w:val="000000"/>
                  <w:sz w:val="20"/>
                  <w:szCs w:val="20"/>
                </w:rPr>
                <w:t>CHSP03</w:t>
              </w:r>
            </w:ins>
          </w:p>
        </w:tc>
        <w:tc>
          <w:tcPr>
            <w:tcW w:w="830" w:type="dxa"/>
            <w:tcBorders>
              <w:top w:val="nil"/>
              <w:left w:val="nil"/>
              <w:bottom w:val="single" w:sz="8" w:space="0" w:color="auto"/>
              <w:right w:val="single" w:sz="8" w:space="0" w:color="auto"/>
            </w:tcBorders>
            <w:shd w:val="clear" w:color="auto" w:fill="auto"/>
            <w:noWrap/>
            <w:vAlign w:val="center"/>
            <w:hideMark/>
            <w:tcPrChange w:id="100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0196B959" w14:textId="77777777" w:rsidR="00A47119" w:rsidRPr="00A47119" w:rsidRDefault="00A47119" w:rsidP="00A47119">
            <w:pPr>
              <w:spacing w:after="0" w:line="240" w:lineRule="auto"/>
              <w:jc w:val="center"/>
              <w:rPr>
                <w:ins w:id="1006" w:author="Tricia Van Laar" w:date="2024-07-15T19:47:00Z"/>
                <w:rFonts w:eastAsia="Times New Roman" w:cs="Calibri"/>
                <w:color w:val="000000"/>
                <w:sz w:val="20"/>
                <w:szCs w:val="20"/>
              </w:rPr>
            </w:pPr>
            <w:ins w:id="1007" w:author="Tricia Van Laar" w:date="2024-07-15T19:47:00Z">
              <w:r w:rsidRPr="00A47119">
                <w:rPr>
                  <w:rFonts w:eastAsia="Times New Roman" w:cs="Calibri"/>
                  <w:color w:val="000000"/>
                  <w:sz w:val="20"/>
                  <w:szCs w:val="20"/>
                </w:rPr>
                <w:t>298</w:t>
              </w:r>
            </w:ins>
          </w:p>
        </w:tc>
        <w:tc>
          <w:tcPr>
            <w:tcW w:w="834" w:type="dxa"/>
            <w:tcBorders>
              <w:top w:val="nil"/>
              <w:left w:val="nil"/>
              <w:bottom w:val="single" w:sz="8" w:space="0" w:color="auto"/>
              <w:right w:val="single" w:sz="8" w:space="0" w:color="auto"/>
            </w:tcBorders>
            <w:shd w:val="clear" w:color="auto" w:fill="auto"/>
            <w:noWrap/>
            <w:vAlign w:val="center"/>
            <w:hideMark/>
            <w:tcPrChange w:id="100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0E51446E" w14:textId="77777777" w:rsidR="00A47119" w:rsidRPr="00A47119" w:rsidRDefault="00A47119" w:rsidP="00A47119">
            <w:pPr>
              <w:spacing w:after="0" w:line="240" w:lineRule="auto"/>
              <w:jc w:val="center"/>
              <w:rPr>
                <w:ins w:id="1009" w:author="Tricia Van Laar" w:date="2024-07-15T19:47:00Z"/>
                <w:rFonts w:eastAsia="Times New Roman" w:cs="Calibri"/>
                <w:color w:val="000000"/>
                <w:sz w:val="20"/>
                <w:szCs w:val="20"/>
              </w:rPr>
            </w:pPr>
            <w:ins w:id="101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01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EBAF32C" w14:textId="77777777" w:rsidR="00A47119" w:rsidRPr="00A47119" w:rsidRDefault="00A47119" w:rsidP="00A47119">
            <w:pPr>
              <w:spacing w:after="0" w:line="240" w:lineRule="auto"/>
              <w:jc w:val="center"/>
              <w:rPr>
                <w:ins w:id="1012" w:author="Tricia Van Laar" w:date="2024-07-15T19:47:00Z"/>
                <w:rFonts w:eastAsia="Times New Roman" w:cs="Calibri"/>
                <w:color w:val="000000"/>
                <w:sz w:val="20"/>
                <w:szCs w:val="20"/>
              </w:rPr>
            </w:pPr>
            <w:ins w:id="1013" w:author="Tricia Van Laar" w:date="2024-07-15T19:47:00Z">
              <w:r w:rsidRPr="00A47119">
                <w:rPr>
                  <w:rFonts w:eastAsia="Times New Roman" w:cs="Calibri"/>
                  <w:color w:val="000000"/>
                  <w:sz w:val="20"/>
                  <w:szCs w:val="20"/>
                </w:rPr>
                <w:t>1655</w:t>
              </w:r>
            </w:ins>
          </w:p>
        </w:tc>
        <w:tc>
          <w:tcPr>
            <w:tcW w:w="990" w:type="dxa"/>
            <w:tcBorders>
              <w:top w:val="nil"/>
              <w:left w:val="nil"/>
              <w:bottom w:val="single" w:sz="8" w:space="0" w:color="auto"/>
              <w:right w:val="single" w:sz="8" w:space="0" w:color="auto"/>
            </w:tcBorders>
            <w:shd w:val="clear" w:color="auto" w:fill="auto"/>
            <w:noWrap/>
            <w:vAlign w:val="center"/>
            <w:hideMark/>
            <w:tcPrChange w:id="101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450FC1B4" w14:textId="77777777" w:rsidR="00A47119" w:rsidRPr="00A47119" w:rsidRDefault="00A47119" w:rsidP="00A47119">
            <w:pPr>
              <w:spacing w:after="0" w:line="240" w:lineRule="auto"/>
              <w:jc w:val="center"/>
              <w:rPr>
                <w:ins w:id="1015" w:author="Tricia Van Laar" w:date="2024-07-15T19:47:00Z"/>
                <w:rFonts w:eastAsia="Times New Roman" w:cs="Calibri"/>
                <w:color w:val="000000"/>
                <w:sz w:val="20"/>
                <w:szCs w:val="20"/>
              </w:rPr>
            </w:pPr>
            <w:ins w:id="1016" w:author="Tricia Van Laar" w:date="2024-07-15T19:47:00Z">
              <w:r w:rsidRPr="00A47119">
                <w:rPr>
                  <w:rFonts w:eastAsia="Times New Roman" w:cs="Calibri"/>
                  <w:color w:val="000000"/>
                  <w:sz w:val="20"/>
                  <w:szCs w:val="20"/>
                </w:rPr>
                <w:t>1461</w:t>
              </w:r>
            </w:ins>
          </w:p>
        </w:tc>
        <w:tc>
          <w:tcPr>
            <w:tcW w:w="1170" w:type="dxa"/>
            <w:tcBorders>
              <w:top w:val="nil"/>
              <w:left w:val="nil"/>
              <w:bottom w:val="single" w:sz="8" w:space="0" w:color="auto"/>
              <w:right w:val="single" w:sz="8" w:space="0" w:color="auto"/>
            </w:tcBorders>
            <w:shd w:val="clear" w:color="auto" w:fill="auto"/>
            <w:noWrap/>
            <w:vAlign w:val="center"/>
            <w:hideMark/>
            <w:tcPrChange w:id="101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0886E90A" w14:textId="77777777" w:rsidR="00A47119" w:rsidRPr="00A47119" w:rsidRDefault="00A47119" w:rsidP="00A47119">
            <w:pPr>
              <w:spacing w:after="0" w:line="240" w:lineRule="auto"/>
              <w:jc w:val="center"/>
              <w:rPr>
                <w:ins w:id="1018" w:author="Tricia Van Laar" w:date="2024-07-15T19:47:00Z"/>
                <w:rFonts w:eastAsia="Times New Roman" w:cs="Calibri"/>
                <w:color w:val="000000"/>
                <w:sz w:val="20"/>
                <w:szCs w:val="20"/>
              </w:rPr>
            </w:pPr>
            <w:ins w:id="1019" w:author="Tricia Van Laar" w:date="2024-07-15T19:47:00Z">
              <w:r w:rsidRPr="00A47119">
                <w:rPr>
                  <w:rFonts w:eastAsia="Times New Roman" w:cs="Calibri"/>
                  <w:color w:val="000000"/>
                  <w:sz w:val="20"/>
                  <w:szCs w:val="20"/>
                </w:rPr>
                <w:t>1379</w:t>
              </w:r>
            </w:ins>
          </w:p>
        </w:tc>
        <w:tc>
          <w:tcPr>
            <w:tcW w:w="1170" w:type="dxa"/>
            <w:tcBorders>
              <w:top w:val="nil"/>
              <w:left w:val="nil"/>
              <w:bottom w:val="single" w:sz="8" w:space="0" w:color="auto"/>
              <w:right w:val="single" w:sz="8" w:space="0" w:color="auto"/>
            </w:tcBorders>
            <w:shd w:val="clear" w:color="auto" w:fill="auto"/>
            <w:noWrap/>
            <w:vAlign w:val="center"/>
            <w:hideMark/>
            <w:tcPrChange w:id="102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3AA6E585" w14:textId="77777777" w:rsidR="00A47119" w:rsidRPr="00A47119" w:rsidRDefault="00A47119" w:rsidP="00A47119">
            <w:pPr>
              <w:spacing w:after="0" w:line="240" w:lineRule="auto"/>
              <w:jc w:val="center"/>
              <w:rPr>
                <w:ins w:id="1021" w:author="Tricia Van Laar" w:date="2024-07-15T19:47:00Z"/>
                <w:rFonts w:eastAsia="Times New Roman" w:cs="Calibri"/>
                <w:color w:val="000000"/>
                <w:sz w:val="20"/>
                <w:szCs w:val="20"/>
              </w:rPr>
            </w:pPr>
            <w:ins w:id="1022" w:author="Tricia Van Laar" w:date="2024-07-15T19:47:00Z">
              <w:r w:rsidRPr="00A47119">
                <w:rPr>
                  <w:rFonts w:eastAsia="Times New Roman" w:cs="Calibri"/>
                  <w:color w:val="000000"/>
                  <w:sz w:val="20"/>
                  <w:szCs w:val="20"/>
                </w:rPr>
                <w:t>1374</w:t>
              </w:r>
            </w:ins>
          </w:p>
        </w:tc>
        <w:tc>
          <w:tcPr>
            <w:tcW w:w="900" w:type="dxa"/>
            <w:tcBorders>
              <w:top w:val="nil"/>
              <w:left w:val="nil"/>
              <w:bottom w:val="single" w:sz="8" w:space="0" w:color="auto"/>
              <w:right w:val="single" w:sz="8" w:space="0" w:color="auto"/>
            </w:tcBorders>
            <w:shd w:val="clear" w:color="auto" w:fill="auto"/>
            <w:noWrap/>
            <w:vAlign w:val="center"/>
            <w:hideMark/>
            <w:tcPrChange w:id="102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2FC004B2" w14:textId="77777777" w:rsidR="00A47119" w:rsidRPr="00A47119" w:rsidRDefault="00A47119" w:rsidP="00A47119">
            <w:pPr>
              <w:spacing w:after="0" w:line="240" w:lineRule="auto"/>
              <w:jc w:val="center"/>
              <w:rPr>
                <w:ins w:id="1024" w:author="Tricia Van Laar" w:date="2024-07-15T19:47:00Z"/>
                <w:rFonts w:eastAsia="Times New Roman" w:cs="Calibri"/>
                <w:color w:val="000000"/>
                <w:sz w:val="20"/>
                <w:szCs w:val="20"/>
              </w:rPr>
            </w:pPr>
            <w:ins w:id="1025" w:author="Tricia Van Laar" w:date="2024-07-15T19:47:00Z">
              <w:r w:rsidRPr="00A47119">
                <w:rPr>
                  <w:rFonts w:eastAsia="Times New Roman" w:cs="Calibri"/>
                  <w:color w:val="000000"/>
                  <w:sz w:val="20"/>
                  <w:szCs w:val="20"/>
                </w:rPr>
                <w:t>1308</w:t>
              </w:r>
            </w:ins>
          </w:p>
        </w:tc>
        <w:tc>
          <w:tcPr>
            <w:tcW w:w="1350" w:type="dxa"/>
            <w:tcBorders>
              <w:top w:val="nil"/>
              <w:left w:val="nil"/>
              <w:bottom w:val="single" w:sz="8" w:space="0" w:color="auto"/>
              <w:right w:val="single" w:sz="8" w:space="0" w:color="auto"/>
            </w:tcBorders>
            <w:shd w:val="clear" w:color="auto" w:fill="auto"/>
            <w:noWrap/>
            <w:vAlign w:val="center"/>
            <w:hideMark/>
            <w:tcPrChange w:id="102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7480F149" w14:textId="77777777" w:rsidR="00A47119" w:rsidRPr="00A47119" w:rsidRDefault="00A47119" w:rsidP="00A47119">
            <w:pPr>
              <w:spacing w:after="0" w:line="240" w:lineRule="auto"/>
              <w:jc w:val="center"/>
              <w:rPr>
                <w:ins w:id="1027" w:author="Tricia Van Laar" w:date="2024-07-15T19:47:00Z"/>
                <w:rFonts w:eastAsia="Times New Roman" w:cs="Calibri"/>
                <w:color w:val="000000"/>
                <w:sz w:val="20"/>
                <w:szCs w:val="20"/>
              </w:rPr>
            </w:pPr>
            <w:ins w:id="1028" w:author="Tricia Van Laar" w:date="2024-07-15T19:47:00Z">
              <w:r w:rsidRPr="00A47119">
                <w:rPr>
                  <w:rFonts w:eastAsia="Times New Roman" w:cs="Calibri"/>
                  <w:color w:val="000000"/>
                  <w:sz w:val="20"/>
                  <w:szCs w:val="20"/>
                </w:rPr>
                <w:t>1308</w:t>
              </w:r>
            </w:ins>
          </w:p>
        </w:tc>
        <w:tc>
          <w:tcPr>
            <w:tcW w:w="1530" w:type="dxa"/>
            <w:tcBorders>
              <w:top w:val="nil"/>
              <w:left w:val="nil"/>
              <w:bottom w:val="single" w:sz="8" w:space="0" w:color="auto"/>
              <w:right w:val="single" w:sz="8" w:space="0" w:color="auto"/>
            </w:tcBorders>
            <w:shd w:val="clear" w:color="auto" w:fill="auto"/>
            <w:noWrap/>
            <w:vAlign w:val="center"/>
            <w:hideMark/>
            <w:tcPrChange w:id="102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11B56872" w14:textId="77777777" w:rsidR="00A47119" w:rsidRPr="00A47119" w:rsidRDefault="00A47119" w:rsidP="00A47119">
            <w:pPr>
              <w:spacing w:after="0" w:line="240" w:lineRule="auto"/>
              <w:jc w:val="center"/>
              <w:rPr>
                <w:ins w:id="1030" w:author="Tricia Van Laar" w:date="2024-07-15T19:47:00Z"/>
                <w:rFonts w:ascii="Aptos Narrow" w:eastAsia="Times New Roman" w:hAnsi="Aptos Narrow"/>
                <w:color w:val="467886"/>
                <w:sz w:val="20"/>
                <w:szCs w:val="20"/>
                <w:u w:val="single"/>
                <w:rPrChange w:id="1031" w:author="Tricia Van Laar" w:date="2024-07-15T19:48:00Z">
                  <w:rPr>
                    <w:ins w:id="1032" w:author="Tricia Van Laar" w:date="2024-07-15T19:47:00Z"/>
                    <w:rFonts w:ascii="Aptos Narrow" w:eastAsia="Times New Roman" w:hAnsi="Aptos Narrow"/>
                    <w:color w:val="467886"/>
                    <w:sz w:val="24"/>
                    <w:szCs w:val="24"/>
                    <w:u w:val="single"/>
                  </w:rPr>
                </w:rPrChange>
              </w:rPr>
            </w:pPr>
            <w:ins w:id="1033" w:author="Tricia Van Laar" w:date="2024-07-15T19:47:00Z">
              <w:r w:rsidRPr="00A47119">
                <w:rPr>
                  <w:rFonts w:ascii="Aptos Narrow" w:eastAsia="Times New Roman" w:hAnsi="Aptos Narrow" w:cs="Calibri"/>
                  <w:color w:val="467886"/>
                  <w:sz w:val="20"/>
                  <w:szCs w:val="20"/>
                  <w:u w:val="single"/>
                  <w:rPrChange w:id="103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035" w:author="Tricia Van Laar" w:date="2024-07-15T19:48:00Z">
                    <w:rPr>
                      <w:rFonts w:ascii="Aptos Narrow" w:eastAsia="Times New Roman" w:hAnsi="Aptos Narrow" w:cs="Calibri"/>
                      <w:color w:val="467886"/>
                      <w:sz w:val="24"/>
                      <w:szCs w:val="24"/>
                      <w:u w:val="single"/>
                    </w:rPr>
                  </w:rPrChange>
                </w:rPr>
                <w:instrText>HYPERLINK "https://www.ncbi.nlm.nih.gov/sra/?term=SRR29202451"</w:instrText>
              </w:r>
              <w:r w:rsidRPr="00A47119">
                <w:rPr>
                  <w:rFonts w:ascii="Aptos Narrow" w:eastAsia="Times New Roman" w:hAnsi="Aptos Narrow" w:cs="Calibri"/>
                  <w:color w:val="467886"/>
                  <w:sz w:val="20"/>
                  <w:szCs w:val="20"/>
                  <w:u w:val="single"/>
                  <w:rPrChange w:id="103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03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038" w:author="Tricia Van Laar" w:date="2024-07-15T19:48:00Z">
                    <w:rPr>
                      <w:rFonts w:ascii="Aptos Narrow" w:eastAsia="Times New Roman" w:hAnsi="Aptos Narrow" w:cs="Calibri"/>
                      <w:color w:val="467886"/>
                      <w:sz w:val="24"/>
                      <w:szCs w:val="24"/>
                      <w:u w:val="single"/>
                    </w:rPr>
                  </w:rPrChange>
                </w:rPr>
                <w:t>SRR29202451</w:t>
              </w:r>
              <w:r w:rsidRPr="00A47119">
                <w:rPr>
                  <w:rFonts w:ascii="Aptos Narrow" w:eastAsia="Times New Roman" w:hAnsi="Aptos Narrow" w:cs="Calibri"/>
                  <w:color w:val="467886"/>
                  <w:sz w:val="20"/>
                  <w:szCs w:val="20"/>
                  <w:u w:val="single"/>
                  <w:rPrChange w:id="103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55365EEA" w14:textId="77777777" w:rsidTr="00A47119">
        <w:trPr>
          <w:trHeight w:val="340"/>
          <w:ins w:id="1040" w:author="Tricia Van Laar" w:date="2024-07-15T19:47:00Z"/>
          <w:trPrChange w:id="104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04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4F123F0D" w14:textId="77777777" w:rsidR="00A47119" w:rsidRPr="00A47119" w:rsidRDefault="00A47119" w:rsidP="00A47119">
            <w:pPr>
              <w:spacing w:after="0" w:line="240" w:lineRule="auto"/>
              <w:jc w:val="center"/>
              <w:rPr>
                <w:ins w:id="1043" w:author="Tricia Van Laar" w:date="2024-07-15T19:47:00Z"/>
                <w:rFonts w:eastAsia="Times New Roman" w:cs="Calibri"/>
                <w:color w:val="000000"/>
                <w:sz w:val="20"/>
                <w:szCs w:val="20"/>
              </w:rPr>
            </w:pPr>
            <w:ins w:id="1044" w:author="Tricia Van Laar" w:date="2024-07-15T19:47:00Z">
              <w:r w:rsidRPr="00A47119">
                <w:rPr>
                  <w:rFonts w:eastAsia="Times New Roman" w:cs="Calibri"/>
                  <w:color w:val="000000"/>
                  <w:sz w:val="20"/>
                  <w:szCs w:val="20"/>
                </w:rPr>
                <w:t>CHSP04</w:t>
              </w:r>
            </w:ins>
          </w:p>
        </w:tc>
        <w:tc>
          <w:tcPr>
            <w:tcW w:w="830" w:type="dxa"/>
            <w:tcBorders>
              <w:top w:val="nil"/>
              <w:left w:val="nil"/>
              <w:bottom w:val="single" w:sz="8" w:space="0" w:color="auto"/>
              <w:right w:val="single" w:sz="8" w:space="0" w:color="auto"/>
            </w:tcBorders>
            <w:shd w:val="clear" w:color="auto" w:fill="auto"/>
            <w:noWrap/>
            <w:vAlign w:val="center"/>
            <w:hideMark/>
            <w:tcPrChange w:id="104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0A09A886" w14:textId="77777777" w:rsidR="00A47119" w:rsidRPr="00A47119" w:rsidRDefault="00A47119" w:rsidP="00A47119">
            <w:pPr>
              <w:spacing w:after="0" w:line="240" w:lineRule="auto"/>
              <w:jc w:val="center"/>
              <w:rPr>
                <w:ins w:id="1046" w:author="Tricia Van Laar" w:date="2024-07-15T19:47:00Z"/>
                <w:rFonts w:eastAsia="Times New Roman" w:cs="Calibri"/>
                <w:color w:val="000000"/>
                <w:sz w:val="20"/>
                <w:szCs w:val="20"/>
              </w:rPr>
            </w:pPr>
            <w:ins w:id="1047" w:author="Tricia Van Laar" w:date="2024-07-15T19:47:00Z">
              <w:r w:rsidRPr="00A47119">
                <w:rPr>
                  <w:rFonts w:eastAsia="Times New Roman" w:cs="Calibri"/>
                  <w:color w:val="000000"/>
                  <w:sz w:val="20"/>
                  <w:szCs w:val="20"/>
                </w:rPr>
                <w:t>93</w:t>
              </w:r>
            </w:ins>
          </w:p>
        </w:tc>
        <w:tc>
          <w:tcPr>
            <w:tcW w:w="834" w:type="dxa"/>
            <w:tcBorders>
              <w:top w:val="nil"/>
              <w:left w:val="nil"/>
              <w:bottom w:val="single" w:sz="8" w:space="0" w:color="auto"/>
              <w:right w:val="single" w:sz="8" w:space="0" w:color="auto"/>
            </w:tcBorders>
            <w:shd w:val="clear" w:color="auto" w:fill="auto"/>
            <w:noWrap/>
            <w:vAlign w:val="center"/>
            <w:hideMark/>
            <w:tcPrChange w:id="104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2F92C524" w14:textId="77777777" w:rsidR="00A47119" w:rsidRPr="00A47119" w:rsidRDefault="00A47119" w:rsidP="00A47119">
            <w:pPr>
              <w:spacing w:after="0" w:line="240" w:lineRule="auto"/>
              <w:jc w:val="center"/>
              <w:rPr>
                <w:ins w:id="1049" w:author="Tricia Van Laar" w:date="2024-07-15T19:47:00Z"/>
                <w:rFonts w:eastAsia="Times New Roman" w:cs="Calibri"/>
                <w:color w:val="000000"/>
                <w:sz w:val="20"/>
                <w:szCs w:val="20"/>
              </w:rPr>
            </w:pPr>
            <w:ins w:id="105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05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2CA1D337" w14:textId="77777777" w:rsidR="00A47119" w:rsidRPr="00A47119" w:rsidRDefault="00A47119" w:rsidP="00A47119">
            <w:pPr>
              <w:spacing w:after="0" w:line="240" w:lineRule="auto"/>
              <w:jc w:val="center"/>
              <w:rPr>
                <w:ins w:id="1052" w:author="Tricia Van Laar" w:date="2024-07-15T19:47:00Z"/>
                <w:rFonts w:eastAsia="Times New Roman" w:cs="Calibri"/>
                <w:color w:val="000000"/>
                <w:sz w:val="20"/>
                <w:szCs w:val="20"/>
              </w:rPr>
            </w:pPr>
            <w:ins w:id="1053" w:author="Tricia Van Laar" w:date="2024-07-15T19:47:00Z">
              <w:r w:rsidRPr="00A47119">
                <w:rPr>
                  <w:rFonts w:eastAsia="Times New Roman" w:cs="Calibri"/>
                  <w:color w:val="000000"/>
                  <w:sz w:val="20"/>
                  <w:szCs w:val="20"/>
                </w:rPr>
                <w:t>11302</w:t>
              </w:r>
            </w:ins>
          </w:p>
        </w:tc>
        <w:tc>
          <w:tcPr>
            <w:tcW w:w="990" w:type="dxa"/>
            <w:tcBorders>
              <w:top w:val="nil"/>
              <w:left w:val="nil"/>
              <w:bottom w:val="single" w:sz="8" w:space="0" w:color="auto"/>
              <w:right w:val="single" w:sz="8" w:space="0" w:color="auto"/>
            </w:tcBorders>
            <w:shd w:val="clear" w:color="auto" w:fill="auto"/>
            <w:noWrap/>
            <w:vAlign w:val="center"/>
            <w:hideMark/>
            <w:tcPrChange w:id="105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730B65A" w14:textId="77777777" w:rsidR="00A47119" w:rsidRPr="00A47119" w:rsidRDefault="00A47119" w:rsidP="00A47119">
            <w:pPr>
              <w:spacing w:after="0" w:line="240" w:lineRule="auto"/>
              <w:jc w:val="center"/>
              <w:rPr>
                <w:ins w:id="1055" w:author="Tricia Van Laar" w:date="2024-07-15T19:47:00Z"/>
                <w:rFonts w:eastAsia="Times New Roman" w:cs="Calibri"/>
                <w:color w:val="000000"/>
                <w:sz w:val="20"/>
                <w:szCs w:val="20"/>
              </w:rPr>
            </w:pPr>
            <w:ins w:id="1056" w:author="Tricia Van Laar" w:date="2024-07-15T19:47:00Z">
              <w:r w:rsidRPr="00A47119">
                <w:rPr>
                  <w:rFonts w:eastAsia="Times New Roman" w:cs="Calibri"/>
                  <w:color w:val="000000"/>
                  <w:sz w:val="20"/>
                  <w:szCs w:val="20"/>
                </w:rPr>
                <w:t>10028</w:t>
              </w:r>
            </w:ins>
          </w:p>
        </w:tc>
        <w:tc>
          <w:tcPr>
            <w:tcW w:w="1170" w:type="dxa"/>
            <w:tcBorders>
              <w:top w:val="nil"/>
              <w:left w:val="nil"/>
              <w:bottom w:val="single" w:sz="8" w:space="0" w:color="auto"/>
              <w:right w:val="single" w:sz="8" w:space="0" w:color="auto"/>
            </w:tcBorders>
            <w:shd w:val="clear" w:color="auto" w:fill="auto"/>
            <w:noWrap/>
            <w:vAlign w:val="center"/>
            <w:hideMark/>
            <w:tcPrChange w:id="105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02D07E94" w14:textId="77777777" w:rsidR="00A47119" w:rsidRPr="00A47119" w:rsidRDefault="00A47119" w:rsidP="00A47119">
            <w:pPr>
              <w:spacing w:after="0" w:line="240" w:lineRule="auto"/>
              <w:jc w:val="center"/>
              <w:rPr>
                <w:ins w:id="1058" w:author="Tricia Van Laar" w:date="2024-07-15T19:47:00Z"/>
                <w:rFonts w:eastAsia="Times New Roman" w:cs="Calibri"/>
                <w:color w:val="000000"/>
                <w:sz w:val="20"/>
                <w:szCs w:val="20"/>
              </w:rPr>
            </w:pPr>
            <w:ins w:id="1059" w:author="Tricia Van Laar" w:date="2024-07-15T19:47:00Z">
              <w:r w:rsidRPr="00A47119">
                <w:rPr>
                  <w:rFonts w:eastAsia="Times New Roman" w:cs="Calibri"/>
                  <w:color w:val="000000"/>
                  <w:sz w:val="20"/>
                  <w:szCs w:val="20"/>
                </w:rPr>
                <w:t>9851</w:t>
              </w:r>
            </w:ins>
          </w:p>
        </w:tc>
        <w:tc>
          <w:tcPr>
            <w:tcW w:w="1170" w:type="dxa"/>
            <w:tcBorders>
              <w:top w:val="nil"/>
              <w:left w:val="nil"/>
              <w:bottom w:val="single" w:sz="8" w:space="0" w:color="auto"/>
              <w:right w:val="single" w:sz="8" w:space="0" w:color="auto"/>
            </w:tcBorders>
            <w:shd w:val="clear" w:color="auto" w:fill="auto"/>
            <w:noWrap/>
            <w:vAlign w:val="center"/>
            <w:hideMark/>
            <w:tcPrChange w:id="106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394AC1D" w14:textId="77777777" w:rsidR="00A47119" w:rsidRPr="00A47119" w:rsidRDefault="00A47119" w:rsidP="00A47119">
            <w:pPr>
              <w:spacing w:after="0" w:line="240" w:lineRule="auto"/>
              <w:jc w:val="center"/>
              <w:rPr>
                <w:ins w:id="1061" w:author="Tricia Van Laar" w:date="2024-07-15T19:47:00Z"/>
                <w:rFonts w:eastAsia="Times New Roman" w:cs="Calibri"/>
                <w:color w:val="000000"/>
                <w:sz w:val="20"/>
                <w:szCs w:val="20"/>
              </w:rPr>
            </w:pPr>
            <w:ins w:id="1062" w:author="Tricia Van Laar" w:date="2024-07-15T19:47:00Z">
              <w:r w:rsidRPr="00A47119">
                <w:rPr>
                  <w:rFonts w:eastAsia="Times New Roman" w:cs="Calibri"/>
                  <w:color w:val="000000"/>
                  <w:sz w:val="20"/>
                  <w:szCs w:val="20"/>
                </w:rPr>
                <w:t>9844</w:t>
              </w:r>
            </w:ins>
          </w:p>
        </w:tc>
        <w:tc>
          <w:tcPr>
            <w:tcW w:w="900" w:type="dxa"/>
            <w:tcBorders>
              <w:top w:val="nil"/>
              <w:left w:val="nil"/>
              <w:bottom w:val="single" w:sz="8" w:space="0" w:color="auto"/>
              <w:right w:val="single" w:sz="8" w:space="0" w:color="auto"/>
            </w:tcBorders>
            <w:shd w:val="clear" w:color="auto" w:fill="auto"/>
            <w:noWrap/>
            <w:vAlign w:val="center"/>
            <w:hideMark/>
            <w:tcPrChange w:id="106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499B9ECB" w14:textId="77777777" w:rsidR="00A47119" w:rsidRPr="00A47119" w:rsidRDefault="00A47119" w:rsidP="00A47119">
            <w:pPr>
              <w:spacing w:after="0" w:line="240" w:lineRule="auto"/>
              <w:jc w:val="center"/>
              <w:rPr>
                <w:ins w:id="1064" w:author="Tricia Van Laar" w:date="2024-07-15T19:47:00Z"/>
                <w:rFonts w:eastAsia="Times New Roman" w:cs="Calibri"/>
                <w:color w:val="000000"/>
                <w:sz w:val="20"/>
                <w:szCs w:val="20"/>
              </w:rPr>
            </w:pPr>
            <w:ins w:id="1065" w:author="Tricia Van Laar" w:date="2024-07-15T19:47:00Z">
              <w:r w:rsidRPr="00A47119">
                <w:rPr>
                  <w:rFonts w:eastAsia="Times New Roman" w:cs="Calibri"/>
                  <w:color w:val="000000"/>
                  <w:sz w:val="20"/>
                  <w:szCs w:val="20"/>
                </w:rPr>
                <w:t>9332</w:t>
              </w:r>
            </w:ins>
          </w:p>
        </w:tc>
        <w:tc>
          <w:tcPr>
            <w:tcW w:w="1350" w:type="dxa"/>
            <w:tcBorders>
              <w:top w:val="nil"/>
              <w:left w:val="nil"/>
              <w:bottom w:val="single" w:sz="8" w:space="0" w:color="auto"/>
              <w:right w:val="single" w:sz="8" w:space="0" w:color="auto"/>
            </w:tcBorders>
            <w:shd w:val="clear" w:color="auto" w:fill="auto"/>
            <w:noWrap/>
            <w:vAlign w:val="center"/>
            <w:hideMark/>
            <w:tcPrChange w:id="106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72279C72" w14:textId="77777777" w:rsidR="00A47119" w:rsidRPr="00A47119" w:rsidRDefault="00A47119" w:rsidP="00A47119">
            <w:pPr>
              <w:spacing w:after="0" w:line="240" w:lineRule="auto"/>
              <w:jc w:val="center"/>
              <w:rPr>
                <w:ins w:id="1067" w:author="Tricia Van Laar" w:date="2024-07-15T19:47:00Z"/>
                <w:rFonts w:eastAsia="Times New Roman" w:cs="Calibri"/>
                <w:color w:val="000000"/>
                <w:sz w:val="20"/>
                <w:szCs w:val="20"/>
              </w:rPr>
            </w:pPr>
            <w:ins w:id="1068" w:author="Tricia Van Laar" w:date="2024-07-15T19:47:00Z">
              <w:r w:rsidRPr="00A47119">
                <w:rPr>
                  <w:rFonts w:eastAsia="Times New Roman" w:cs="Calibri"/>
                  <w:color w:val="000000"/>
                  <w:sz w:val="20"/>
                  <w:szCs w:val="20"/>
                </w:rPr>
                <w:t>9012</w:t>
              </w:r>
            </w:ins>
          </w:p>
        </w:tc>
        <w:tc>
          <w:tcPr>
            <w:tcW w:w="1530" w:type="dxa"/>
            <w:tcBorders>
              <w:top w:val="nil"/>
              <w:left w:val="nil"/>
              <w:bottom w:val="single" w:sz="8" w:space="0" w:color="auto"/>
              <w:right w:val="single" w:sz="8" w:space="0" w:color="auto"/>
            </w:tcBorders>
            <w:shd w:val="clear" w:color="auto" w:fill="auto"/>
            <w:noWrap/>
            <w:vAlign w:val="center"/>
            <w:hideMark/>
            <w:tcPrChange w:id="106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74A9C549" w14:textId="77777777" w:rsidR="00A47119" w:rsidRPr="00A47119" w:rsidRDefault="00A47119" w:rsidP="00A47119">
            <w:pPr>
              <w:spacing w:after="0" w:line="240" w:lineRule="auto"/>
              <w:jc w:val="center"/>
              <w:rPr>
                <w:ins w:id="1070" w:author="Tricia Van Laar" w:date="2024-07-15T19:47:00Z"/>
                <w:rFonts w:ascii="Aptos Narrow" w:eastAsia="Times New Roman" w:hAnsi="Aptos Narrow"/>
                <w:color w:val="467886"/>
                <w:sz w:val="20"/>
                <w:szCs w:val="20"/>
                <w:u w:val="single"/>
                <w:rPrChange w:id="1071" w:author="Tricia Van Laar" w:date="2024-07-15T19:48:00Z">
                  <w:rPr>
                    <w:ins w:id="1072" w:author="Tricia Van Laar" w:date="2024-07-15T19:47:00Z"/>
                    <w:rFonts w:ascii="Aptos Narrow" w:eastAsia="Times New Roman" w:hAnsi="Aptos Narrow"/>
                    <w:color w:val="467886"/>
                    <w:sz w:val="24"/>
                    <w:szCs w:val="24"/>
                    <w:u w:val="single"/>
                  </w:rPr>
                </w:rPrChange>
              </w:rPr>
            </w:pPr>
            <w:ins w:id="1073" w:author="Tricia Van Laar" w:date="2024-07-15T19:47:00Z">
              <w:r w:rsidRPr="00A47119">
                <w:rPr>
                  <w:rFonts w:ascii="Aptos Narrow" w:eastAsia="Times New Roman" w:hAnsi="Aptos Narrow" w:cs="Calibri"/>
                  <w:color w:val="467886"/>
                  <w:sz w:val="20"/>
                  <w:szCs w:val="20"/>
                  <w:u w:val="single"/>
                  <w:rPrChange w:id="107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075" w:author="Tricia Van Laar" w:date="2024-07-15T19:48:00Z">
                    <w:rPr>
                      <w:rFonts w:ascii="Aptos Narrow" w:eastAsia="Times New Roman" w:hAnsi="Aptos Narrow" w:cs="Calibri"/>
                      <w:color w:val="467886"/>
                      <w:sz w:val="24"/>
                      <w:szCs w:val="24"/>
                      <w:u w:val="single"/>
                    </w:rPr>
                  </w:rPrChange>
                </w:rPr>
                <w:instrText>HYPERLINK "https://www.ncbi.nlm.nih.gov/sra/?term=SRR29202441"</w:instrText>
              </w:r>
              <w:r w:rsidRPr="00A47119">
                <w:rPr>
                  <w:rFonts w:ascii="Aptos Narrow" w:eastAsia="Times New Roman" w:hAnsi="Aptos Narrow" w:cs="Calibri"/>
                  <w:color w:val="467886"/>
                  <w:sz w:val="20"/>
                  <w:szCs w:val="20"/>
                  <w:u w:val="single"/>
                  <w:rPrChange w:id="107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07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078" w:author="Tricia Van Laar" w:date="2024-07-15T19:48:00Z">
                    <w:rPr>
                      <w:rFonts w:ascii="Aptos Narrow" w:eastAsia="Times New Roman" w:hAnsi="Aptos Narrow" w:cs="Calibri"/>
                      <w:color w:val="467886"/>
                      <w:sz w:val="24"/>
                      <w:szCs w:val="24"/>
                      <w:u w:val="single"/>
                    </w:rPr>
                  </w:rPrChange>
                </w:rPr>
                <w:t>SRR29202441</w:t>
              </w:r>
              <w:r w:rsidRPr="00A47119">
                <w:rPr>
                  <w:rFonts w:ascii="Aptos Narrow" w:eastAsia="Times New Roman" w:hAnsi="Aptos Narrow" w:cs="Calibri"/>
                  <w:color w:val="467886"/>
                  <w:sz w:val="20"/>
                  <w:szCs w:val="20"/>
                  <w:u w:val="single"/>
                  <w:rPrChange w:id="107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70C3018B" w14:textId="77777777" w:rsidTr="00A47119">
        <w:trPr>
          <w:trHeight w:val="340"/>
          <w:ins w:id="1080" w:author="Tricia Van Laar" w:date="2024-07-15T19:47:00Z"/>
          <w:trPrChange w:id="108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08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696B7CA5" w14:textId="77777777" w:rsidR="00A47119" w:rsidRPr="00A47119" w:rsidRDefault="00A47119" w:rsidP="00A47119">
            <w:pPr>
              <w:spacing w:after="0" w:line="240" w:lineRule="auto"/>
              <w:jc w:val="center"/>
              <w:rPr>
                <w:ins w:id="1083" w:author="Tricia Van Laar" w:date="2024-07-15T19:47:00Z"/>
                <w:rFonts w:eastAsia="Times New Roman" w:cs="Calibri"/>
                <w:color w:val="000000"/>
                <w:sz w:val="20"/>
                <w:szCs w:val="20"/>
              </w:rPr>
            </w:pPr>
            <w:ins w:id="1084" w:author="Tricia Van Laar" w:date="2024-07-15T19:47:00Z">
              <w:r w:rsidRPr="00A47119">
                <w:rPr>
                  <w:rFonts w:eastAsia="Times New Roman" w:cs="Calibri"/>
                  <w:color w:val="000000"/>
                  <w:sz w:val="20"/>
                  <w:szCs w:val="20"/>
                </w:rPr>
                <w:t>CHSP05</w:t>
              </w:r>
            </w:ins>
          </w:p>
        </w:tc>
        <w:tc>
          <w:tcPr>
            <w:tcW w:w="830" w:type="dxa"/>
            <w:tcBorders>
              <w:top w:val="nil"/>
              <w:left w:val="nil"/>
              <w:bottom w:val="single" w:sz="8" w:space="0" w:color="auto"/>
              <w:right w:val="single" w:sz="8" w:space="0" w:color="auto"/>
            </w:tcBorders>
            <w:shd w:val="clear" w:color="auto" w:fill="auto"/>
            <w:noWrap/>
            <w:vAlign w:val="center"/>
            <w:hideMark/>
            <w:tcPrChange w:id="108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5B99AD7E" w14:textId="77777777" w:rsidR="00A47119" w:rsidRPr="00A47119" w:rsidRDefault="00A47119" w:rsidP="00A47119">
            <w:pPr>
              <w:spacing w:after="0" w:line="240" w:lineRule="auto"/>
              <w:jc w:val="center"/>
              <w:rPr>
                <w:ins w:id="1086" w:author="Tricia Van Laar" w:date="2024-07-15T19:47:00Z"/>
                <w:rFonts w:eastAsia="Times New Roman" w:cs="Calibri"/>
                <w:color w:val="000000"/>
                <w:sz w:val="20"/>
                <w:szCs w:val="20"/>
              </w:rPr>
            </w:pPr>
            <w:ins w:id="1087" w:author="Tricia Van Laar" w:date="2024-07-15T19:47:00Z">
              <w:r w:rsidRPr="00A47119">
                <w:rPr>
                  <w:rFonts w:eastAsia="Times New Roman" w:cs="Calibri"/>
                  <w:color w:val="000000"/>
                  <w:sz w:val="20"/>
                  <w:szCs w:val="20"/>
                </w:rPr>
                <w:t>103</w:t>
              </w:r>
            </w:ins>
          </w:p>
        </w:tc>
        <w:tc>
          <w:tcPr>
            <w:tcW w:w="834" w:type="dxa"/>
            <w:tcBorders>
              <w:top w:val="nil"/>
              <w:left w:val="nil"/>
              <w:bottom w:val="single" w:sz="8" w:space="0" w:color="auto"/>
              <w:right w:val="single" w:sz="8" w:space="0" w:color="auto"/>
            </w:tcBorders>
            <w:shd w:val="clear" w:color="auto" w:fill="auto"/>
            <w:noWrap/>
            <w:vAlign w:val="center"/>
            <w:hideMark/>
            <w:tcPrChange w:id="108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31A195AA" w14:textId="77777777" w:rsidR="00A47119" w:rsidRPr="00A47119" w:rsidRDefault="00A47119" w:rsidP="00A47119">
            <w:pPr>
              <w:spacing w:after="0" w:line="240" w:lineRule="auto"/>
              <w:jc w:val="center"/>
              <w:rPr>
                <w:ins w:id="1089" w:author="Tricia Van Laar" w:date="2024-07-15T19:47:00Z"/>
                <w:rFonts w:eastAsia="Times New Roman" w:cs="Calibri"/>
                <w:color w:val="000000"/>
                <w:sz w:val="20"/>
                <w:szCs w:val="20"/>
              </w:rPr>
            </w:pPr>
            <w:ins w:id="109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09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EF75AE6" w14:textId="77777777" w:rsidR="00A47119" w:rsidRPr="00A47119" w:rsidRDefault="00A47119" w:rsidP="00A47119">
            <w:pPr>
              <w:spacing w:after="0" w:line="240" w:lineRule="auto"/>
              <w:jc w:val="center"/>
              <w:rPr>
                <w:ins w:id="1092" w:author="Tricia Van Laar" w:date="2024-07-15T19:47:00Z"/>
                <w:rFonts w:eastAsia="Times New Roman" w:cs="Calibri"/>
                <w:color w:val="000000"/>
                <w:sz w:val="20"/>
                <w:szCs w:val="20"/>
              </w:rPr>
            </w:pPr>
            <w:ins w:id="1093" w:author="Tricia Van Laar" w:date="2024-07-15T19:47:00Z">
              <w:r w:rsidRPr="00A47119">
                <w:rPr>
                  <w:rFonts w:eastAsia="Times New Roman" w:cs="Calibri"/>
                  <w:color w:val="000000"/>
                  <w:sz w:val="20"/>
                  <w:szCs w:val="20"/>
                </w:rPr>
                <w:t>43007</w:t>
              </w:r>
            </w:ins>
          </w:p>
        </w:tc>
        <w:tc>
          <w:tcPr>
            <w:tcW w:w="990" w:type="dxa"/>
            <w:tcBorders>
              <w:top w:val="nil"/>
              <w:left w:val="nil"/>
              <w:bottom w:val="single" w:sz="8" w:space="0" w:color="auto"/>
              <w:right w:val="single" w:sz="8" w:space="0" w:color="auto"/>
            </w:tcBorders>
            <w:shd w:val="clear" w:color="auto" w:fill="auto"/>
            <w:noWrap/>
            <w:vAlign w:val="center"/>
            <w:hideMark/>
            <w:tcPrChange w:id="109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266EF9E" w14:textId="77777777" w:rsidR="00A47119" w:rsidRPr="00A47119" w:rsidRDefault="00A47119" w:rsidP="00A47119">
            <w:pPr>
              <w:spacing w:after="0" w:line="240" w:lineRule="auto"/>
              <w:jc w:val="center"/>
              <w:rPr>
                <w:ins w:id="1095" w:author="Tricia Van Laar" w:date="2024-07-15T19:47:00Z"/>
                <w:rFonts w:eastAsia="Times New Roman" w:cs="Calibri"/>
                <w:color w:val="000000"/>
                <w:sz w:val="20"/>
                <w:szCs w:val="20"/>
              </w:rPr>
            </w:pPr>
            <w:ins w:id="1096" w:author="Tricia Van Laar" w:date="2024-07-15T19:47:00Z">
              <w:r w:rsidRPr="00A47119">
                <w:rPr>
                  <w:rFonts w:eastAsia="Times New Roman" w:cs="Calibri"/>
                  <w:color w:val="000000"/>
                  <w:sz w:val="20"/>
                  <w:szCs w:val="20"/>
                </w:rPr>
                <w:t>38430</w:t>
              </w:r>
            </w:ins>
          </w:p>
        </w:tc>
        <w:tc>
          <w:tcPr>
            <w:tcW w:w="1170" w:type="dxa"/>
            <w:tcBorders>
              <w:top w:val="nil"/>
              <w:left w:val="nil"/>
              <w:bottom w:val="single" w:sz="8" w:space="0" w:color="auto"/>
              <w:right w:val="single" w:sz="8" w:space="0" w:color="auto"/>
            </w:tcBorders>
            <w:shd w:val="clear" w:color="auto" w:fill="auto"/>
            <w:noWrap/>
            <w:vAlign w:val="center"/>
            <w:hideMark/>
            <w:tcPrChange w:id="109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2032D82" w14:textId="77777777" w:rsidR="00A47119" w:rsidRPr="00A47119" w:rsidRDefault="00A47119" w:rsidP="00A47119">
            <w:pPr>
              <w:spacing w:after="0" w:line="240" w:lineRule="auto"/>
              <w:jc w:val="center"/>
              <w:rPr>
                <w:ins w:id="1098" w:author="Tricia Van Laar" w:date="2024-07-15T19:47:00Z"/>
                <w:rFonts w:eastAsia="Times New Roman" w:cs="Calibri"/>
                <w:color w:val="000000"/>
                <w:sz w:val="20"/>
                <w:szCs w:val="20"/>
              </w:rPr>
            </w:pPr>
            <w:ins w:id="1099" w:author="Tricia Van Laar" w:date="2024-07-15T19:47:00Z">
              <w:r w:rsidRPr="00A47119">
                <w:rPr>
                  <w:rFonts w:eastAsia="Times New Roman" w:cs="Calibri"/>
                  <w:color w:val="000000"/>
                  <w:sz w:val="20"/>
                  <w:szCs w:val="20"/>
                </w:rPr>
                <w:t>37808</w:t>
              </w:r>
            </w:ins>
          </w:p>
        </w:tc>
        <w:tc>
          <w:tcPr>
            <w:tcW w:w="1170" w:type="dxa"/>
            <w:tcBorders>
              <w:top w:val="nil"/>
              <w:left w:val="nil"/>
              <w:bottom w:val="single" w:sz="8" w:space="0" w:color="auto"/>
              <w:right w:val="single" w:sz="8" w:space="0" w:color="auto"/>
            </w:tcBorders>
            <w:shd w:val="clear" w:color="auto" w:fill="auto"/>
            <w:noWrap/>
            <w:vAlign w:val="center"/>
            <w:hideMark/>
            <w:tcPrChange w:id="110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EF5950B" w14:textId="77777777" w:rsidR="00A47119" w:rsidRPr="00A47119" w:rsidRDefault="00A47119" w:rsidP="00A47119">
            <w:pPr>
              <w:spacing w:after="0" w:line="240" w:lineRule="auto"/>
              <w:jc w:val="center"/>
              <w:rPr>
                <w:ins w:id="1101" w:author="Tricia Van Laar" w:date="2024-07-15T19:47:00Z"/>
                <w:rFonts w:eastAsia="Times New Roman" w:cs="Calibri"/>
                <w:color w:val="000000"/>
                <w:sz w:val="20"/>
                <w:szCs w:val="20"/>
              </w:rPr>
            </w:pPr>
            <w:ins w:id="1102" w:author="Tricia Van Laar" w:date="2024-07-15T19:47:00Z">
              <w:r w:rsidRPr="00A47119">
                <w:rPr>
                  <w:rFonts w:eastAsia="Times New Roman" w:cs="Calibri"/>
                  <w:color w:val="000000"/>
                  <w:sz w:val="20"/>
                  <w:szCs w:val="20"/>
                </w:rPr>
                <w:t>37882</w:t>
              </w:r>
            </w:ins>
          </w:p>
        </w:tc>
        <w:tc>
          <w:tcPr>
            <w:tcW w:w="900" w:type="dxa"/>
            <w:tcBorders>
              <w:top w:val="nil"/>
              <w:left w:val="nil"/>
              <w:bottom w:val="single" w:sz="8" w:space="0" w:color="auto"/>
              <w:right w:val="single" w:sz="8" w:space="0" w:color="auto"/>
            </w:tcBorders>
            <w:shd w:val="clear" w:color="auto" w:fill="auto"/>
            <w:noWrap/>
            <w:vAlign w:val="center"/>
            <w:hideMark/>
            <w:tcPrChange w:id="110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4E637F0B" w14:textId="77777777" w:rsidR="00A47119" w:rsidRPr="00A47119" w:rsidRDefault="00A47119" w:rsidP="00A47119">
            <w:pPr>
              <w:spacing w:after="0" w:line="240" w:lineRule="auto"/>
              <w:jc w:val="center"/>
              <w:rPr>
                <w:ins w:id="1104" w:author="Tricia Van Laar" w:date="2024-07-15T19:47:00Z"/>
                <w:rFonts w:eastAsia="Times New Roman" w:cs="Calibri"/>
                <w:color w:val="000000"/>
                <w:sz w:val="20"/>
                <w:szCs w:val="20"/>
              </w:rPr>
            </w:pPr>
            <w:ins w:id="1105" w:author="Tricia Van Laar" w:date="2024-07-15T19:47:00Z">
              <w:r w:rsidRPr="00A47119">
                <w:rPr>
                  <w:rFonts w:eastAsia="Times New Roman" w:cs="Calibri"/>
                  <w:color w:val="000000"/>
                  <w:sz w:val="20"/>
                  <w:szCs w:val="20"/>
                </w:rPr>
                <w:t>36601</w:t>
              </w:r>
            </w:ins>
          </w:p>
        </w:tc>
        <w:tc>
          <w:tcPr>
            <w:tcW w:w="1350" w:type="dxa"/>
            <w:tcBorders>
              <w:top w:val="nil"/>
              <w:left w:val="nil"/>
              <w:bottom w:val="single" w:sz="8" w:space="0" w:color="auto"/>
              <w:right w:val="single" w:sz="8" w:space="0" w:color="auto"/>
            </w:tcBorders>
            <w:shd w:val="clear" w:color="auto" w:fill="auto"/>
            <w:noWrap/>
            <w:vAlign w:val="center"/>
            <w:hideMark/>
            <w:tcPrChange w:id="110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5A0D9DBD" w14:textId="77777777" w:rsidR="00A47119" w:rsidRPr="00A47119" w:rsidRDefault="00A47119" w:rsidP="00A47119">
            <w:pPr>
              <w:spacing w:after="0" w:line="240" w:lineRule="auto"/>
              <w:jc w:val="center"/>
              <w:rPr>
                <w:ins w:id="1107" w:author="Tricia Van Laar" w:date="2024-07-15T19:47:00Z"/>
                <w:rFonts w:eastAsia="Times New Roman" w:cs="Calibri"/>
                <w:color w:val="000000"/>
                <w:sz w:val="20"/>
                <w:szCs w:val="20"/>
              </w:rPr>
            </w:pPr>
            <w:ins w:id="1108" w:author="Tricia Van Laar" w:date="2024-07-15T19:47:00Z">
              <w:r w:rsidRPr="00A47119">
                <w:rPr>
                  <w:rFonts w:eastAsia="Times New Roman" w:cs="Calibri"/>
                  <w:color w:val="000000"/>
                  <w:sz w:val="20"/>
                  <w:szCs w:val="20"/>
                </w:rPr>
                <w:t>35407</w:t>
              </w:r>
            </w:ins>
          </w:p>
        </w:tc>
        <w:tc>
          <w:tcPr>
            <w:tcW w:w="1530" w:type="dxa"/>
            <w:tcBorders>
              <w:top w:val="nil"/>
              <w:left w:val="nil"/>
              <w:bottom w:val="single" w:sz="8" w:space="0" w:color="auto"/>
              <w:right w:val="single" w:sz="8" w:space="0" w:color="auto"/>
            </w:tcBorders>
            <w:shd w:val="clear" w:color="auto" w:fill="auto"/>
            <w:noWrap/>
            <w:vAlign w:val="center"/>
            <w:hideMark/>
            <w:tcPrChange w:id="110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57694635" w14:textId="77777777" w:rsidR="00A47119" w:rsidRPr="00A47119" w:rsidRDefault="00A47119" w:rsidP="00A47119">
            <w:pPr>
              <w:spacing w:after="0" w:line="240" w:lineRule="auto"/>
              <w:jc w:val="center"/>
              <w:rPr>
                <w:ins w:id="1110" w:author="Tricia Van Laar" w:date="2024-07-15T19:47:00Z"/>
                <w:rFonts w:ascii="Aptos Narrow" w:eastAsia="Times New Roman" w:hAnsi="Aptos Narrow"/>
                <w:color w:val="467886"/>
                <w:sz w:val="20"/>
                <w:szCs w:val="20"/>
                <w:u w:val="single"/>
                <w:rPrChange w:id="1111" w:author="Tricia Van Laar" w:date="2024-07-15T19:48:00Z">
                  <w:rPr>
                    <w:ins w:id="1112" w:author="Tricia Van Laar" w:date="2024-07-15T19:47:00Z"/>
                    <w:rFonts w:ascii="Aptos Narrow" w:eastAsia="Times New Roman" w:hAnsi="Aptos Narrow"/>
                    <w:color w:val="467886"/>
                    <w:sz w:val="24"/>
                    <w:szCs w:val="24"/>
                    <w:u w:val="single"/>
                  </w:rPr>
                </w:rPrChange>
              </w:rPr>
            </w:pPr>
            <w:ins w:id="1113" w:author="Tricia Van Laar" w:date="2024-07-15T19:47:00Z">
              <w:r w:rsidRPr="00A47119">
                <w:rPr>
                  <w:rFonts w:ascii="Aptos Narrow" w:eastAsia="Times New Roman" w:hAnsi="Aptos Narrow" w:cs="Calibri"/>
                  <w:color w:val="467886"/>
                  <w:sz w:val="20"/>
                  <w:szCs w:val="20"/>
                  <w:u w:val="single"/>
                  <w:rPrChange w:id="111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115" w:author="Tricia Van Laar" w:date="2024-07-15T19:48:00Z">
                    <w:rPr>
                      <w:rFonts w:ascii="Aptos Narrow" w:eastAsia="Times New Roman" w:hAnsi="Aptos Narrow" w:cs="Calibri"/>
                      <w:color w:val="467886"/>
                      <w:sz w:val="24"/>
                      <w:szCs w:val="24"/>
                      <w:u w:val="single"/>
                    </w:rPr>
                  </w:rPrChange>
                </w:rPr>
                <w:instrText>HYPERLINK "https://www.ncbi.nlm.nih.gov/sra/?term=SRR29202455"</w:instrText>
              </w:r>
              <w:r w:rsidRPr="00A47119">
                <w:rPr>
                  <w:rFonts w:ascii="Aptos Narrow" w:eastAsia="Times New Roman" w:hAnsi="Aptos Narrow" w:cs="Calibri"/>
                  <w:color w:val="467886"/>
                  <w:sz w:val="20"/>
                  <w:szCs w:val="20"/>
                  <w:u w:val="single"/>
                  <w:rPrChange w:id="111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11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118" w:author="Tricia Van Laar" w:date="2024-07-15T19:48:00Z">
                    <w:rPr>
                      <w:rFonts w:ascii="Aptos Narrow" w:eastAsia="Times New Roman" w:hAnsi="Aptos Narrow" w:cs="Calibri"/>
                      <w:color w:val="467886"/>
                      <w:sz w:val="24"/>
                      <w:szCs w:val="24"/>
                      <w:u w:val="single"/>
                    </w:rPr>
                  </w:rPrChange>
                </w:rPr>
                <w:t>SRR29202455</w:t>
              </w:r>
              <w:r w:rsidRPr="00A47119">
                <w:rPr>
                  <w:rFonts w:ascii="Aptos Narrow" w:eastAsia="Times New Roman" w:hAnsi="Aptos Narrow" w:cs="Calibri"/>
                  <w:color w:val="467886"/>
                  <w:sz w:val="20"/>
                  <w:szCs w:val="20"/>
                  <w:u w:val="single"/>
                  <w:rPrChange w:id="111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0B249AAF" w14:textId="77777777" w:rsidTr="00A47119">
        <w:trPr>
          <w:trHeight w:val="340"/>
          <w:ins w:id="1120" w:author="Tricia Van Laar" w:date="2024-07-15T19:47:00Z"/>
          <w:trPrChange w:id="112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12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1DC54BFE" w14:textId="77777777" w:rsidR="00A47119" w:rsidRPr="00A47119" w:rsidRDefault="00A47119" w:rsidP="00A47119">
            <w:pPr>
              <w:spacing w:after="0" w:line="240" w:lineRule="auto"/>
              <w:jc w:val="center"/>
              <w:rPr>
                <w:ins w:id="1123" w:author="Tricia Van Laar" w:date="2024-07-15T19:47:00Z"/>
                <w:rFonts w:eastAsia="Times New Roman" w:cs="Calibri"/>
                <w:color w:val="000000"/>
                <w:sz w:val="20"/>
                <w:szCs w:val="20"/>
              </w:rPr>
            </w:pPr>
            <w:ins w:id="1124" w:author="Tricia Van Laar" w:date="2024-07-15T19:47:00Z">
              <w:r w:rsidRPr="00A47119">
                <w:rPr>
                  <w:rFonts w:eastAsia="Times New Roman" w:cs="Calibri"/>
                  <w:color w:val="000000"/>
                  <w:sz w:val="20"/>
                  <w:szCs w:val="20"/>
                </w:rPr>
                <w:t>CHSP06</w:t>
              </w:r>
            </w:ins>
          </w:p>
        </w:tc>
        <w:tc>
          <w:tcPr>
            <w:tcW w:w="830" w:type="dxa"/>
            <w:tcBorders>
              <w:top w:val="nil"/>
              <w:left w:val="nil"/>
              <w:bottom w:val="single" w:sz="8" w:space="0" w:color="auto"/>
              <w:right w:val="single" w:sz="8" w:space="0" w:color="auto"/>
            </w:tcBorders>
            <w:shd w:val="clear" w:color="auto" w:fill="auto"/>
            <w:noWrap/>
            <w:vAlign w:val="center"/>
            <w:hideMark/>
            <w:tcPrChange w:id="112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35012451" w14:textId="77777777" w:rsidR="00A47119" w:rsidRPr="00A47119" w:rsidRDefault="00A47119" w:rsidP="00A47119">
            <w:pPr>
              <w:spacing w:after="0" w:line="240" w:lineRule="auto"/>
              <w:jc w:val="center"/>
              <w:rPr>
                <w:ins w:id="1126" w:author="Tricia Van Laar" w:date="2024-07-15T19:47:00Z"/>
                <w:rFonts w:eastAsia="Times New Roman" w:cs="Calibri"/>
                <w:color w:val="000000"/>
                <w:sz w:val="20"/>
                <w:szCs w:val="20"/>
              </w:rPr>
            </w:pPr>
            <w:ins w:id="1127" w:author="Tricia Van Laar" w:date="2024-07-15T19:47:00Z">
              <w:r w:rsidRPr="00A47119">
                <w:rPr>
                  <w:rFonts w:eastAsia="Times New Roman" w:cs="Calibri"/>
                  <w:color w:val="000000"/>
                  <w:sz w:val="20"/>
                  <w:szCs w:val="20"/>
                </w:rPr>
                <w:t>237</w:t>
              </w:r>
            </w:ins>
          </w:p>
        </w:tc>
        <w:tc>
          <w:tcPr>
            <w:tcW w:w="834" w:type="dxa"/>
            <w:tcBorders>
              <w:top w:val="nil"/>
              <w:left w:val="nil"/>
              <w:bottom w:val="single" w:sz="8" w:space="0" w:color="auto"/>
              <w:right w:val="single" w:sz="8" w:space="0" w:color="auto"/>
            </w:tcBorders>
            <w:shd w:val="clear" w:color="auto" w:fill="auto"/>
            <w:noWrap/>
            <w:vAlign w:val="center"/>
            <w:hideMark/>
            <w:tcPrChange w:id="112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07DB177D" w14:textId="77777777" w:rsidR="00A47119" w:rsidRPr="00A47119" w:rsidRDefault="00A47119" w:rsidP="00A47119">
            <w:pPr>
              <w:spacing w:after="0" w:line="240" w:lineRule="auto"/>
              <w:jc w:val="center"/>
              <w:rPr>
                <w:ins w:id="1129" w:author="Tricia Van Laar" w:date="2024-07-15T19:47:00Z"/>
                <w:rFonts w:eastAsia="Times New Roman" w:cs="Calibri"/>
                <w:color w:val="000000"/>
                <w:sz w:val="20"/>
                <w:szCs w:val="20"/>
              </w:rPr>
            </w:pPr>
            <w:ins w:id="113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13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7B20C4A3" w14:textId="77777777" w:rsidR="00A47119" w:rsidRPr="00A47119" w:rsidRDefault="00A47119" w:rsidP="00A47119">
            <w:pPr>
              <w:spacing w:after="0" w:line="240" w:lineRule="auto"/>
              <w:jc w:val="center"/>
              <w:rPr>
                <w:ins w:id="1132" w:author="Tricia Van Laar" w:date="2024-07-15T19:47:00Z"/>
                <w:rFonts w:eastAsia="Times New Roman" w:cs="Calibri"/>
                <w:color w:val="000000"/>
                <w:sz w:val="20"/>
                <w:szCs w:val="20"/>
              </w:rPr>
            </w:pPr>
            <w:ins w:id="1133" w:author="Tricia Van Laar" w:date="2024-07-15T19:47:00Z">
              <w:r w:rsidRPr="00A47119">
                <w:rPr>
                  <w:rFonts w:eastAsia="Times New Roman" w:cs="Calibri"/>
                  <w:color w:val="000000"/>
                  <w:sz w:val="20"/>
                  <w:szCs w:val="20"/>
                </w:rPr>
                <w:t>59017</w:t>
              </w:r>
            </w:ins>
          </w:p>
        </w:tc>
        <w:tc>
          <w:tcPr>
            <w:tcW w:w="990" w:type="dxa"/>
            <w:tcBorders>
              <w:top w:val="nil"/>
              <w:left w:val="nil"/>
              <w:bottom w:val="single" w:sz="8" w:space="0" w:color="auto"/>
              <w:right w:val="single" w:sz="8" w:space="0" w:color="auto"/>
            </w:tcBorders>
            <w:shd w:val="clear" w:color="auto" w:fill="auto"/>
            <w:noWrap/>
            <w:vAlign w:val="center"/>
            <w:hideMark/>
            <w:tcPrChange w:id="113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3324A431" w14:textId="77777777" w:rsidR="00A47119" w:rsidRPr="00A47119" w:rsidRDefault="00A47119" w:rsidP="00A47119">
            <w:pPr>
              <w:spacing w:after="0" w:line="240" w:lineRule="auto"/>
              <w:jc w:val="center"/>
              <w:rPr>
                <w:ins w:id="1135" w:author="Tricia Van Laar" w:date="2024-07-15T19:47:00Z"/>
                <w:rFonts w:eastAsia="Times New Roman" w:cs="Calibri"/>
                <w:color w:val="000000"/>
                <w:sz w:val="20"/>
                <w:szCs w:val="20"/>
              </w:rPr>
            </w:pPr>
            <w:ins w:id="1136" w:author="Tricia Van Laar" w:date="2024-07-15T19:47:00Z">
              <w:r w:rsidRPr="00A47119">
                <w:rPr>
                  <w:rFonts w:eastAsia="Times New Roman" w:cs="Calibri"/>
                  <w:color w:val="000000"/>
                  <w:sz w:val="20"/>
                  <w:szCs w:val="20"/>
                </w:rPr>
                <w:t>53469</w:t>
              </w:r>
            </w:ins>
          </w:p>
        </w:tc>
        <w:tc>
          <w:tcPr>
            <w:tcW w:w="1170" w:type="dxa"/>
            <w:tcBorders>
              <w:top w:val="nil"/>
              <w:left w:val="nil"/>
              <w:bottom w:val="single" w:sz="8" w:space="0" w:color="auto"/>
              <w:right w:val="single" w:sz="8" w:space="0" w:color="auto"/>
            </w:tcBorders>
            <w:shd w:val="clear" w:color="auto" w:fill="auto"/>
            <w:noWrap/>
            <w:vAlign w:val="center"/>
            <w:hideMark/>
            <w:tcPrChange w:id="113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1FBBB2C3" w14:textId="77777777" w:rsidR="00A47119" w:rsidRPr="00A47119" w:rsidRDefault="00A47119" w:rsidP="00A47119">
            <w:pPr>
              <w:spacing w:after="0" w:line="240" w:lineRule="auto"/>
              <w:jc w:val="center"/>
              <w:rPr>
                <w:ins w:id="1138" w:author="Tricia Van Laar" w:date="2024-07-15T19:47:00Z"/>
                <w:rFonts w:eastAsia="Times New Roman" w:cs="Calibri"/>
                <w:color w:val="000000"/>
                <w:sz w:val="20"/>
                <w:szCs w:val="20"/>
              </w:rPr>
            </w:pPr>
            <w:ins w:id="1139" w:author="Tricia Van Laar" w:date="2024-07-15T19:47:00Z">
              <w:r w:rsidRPr="00A47119">
                <w:rPr>
                  <w:rFonts w:eastAsia="Times New Roman" w:cs="Calibri"/>
                  <w:color w:val="000000"/>
                  <w:sz w:val="20"/>
                  <w:szCs w:val="20"/>
                </w:rPr>
                <w:t>52934</w:t>
              </w:r>
            </w:ins>
          </w:p>
        </w:tc>
        <w:tc>
          <w:tcPr>
            <w:tcW w:w="1170" w:type="dxa"/>
            <w:tcBorders>
              <w:top w:val="nil"/>
              <w:left w:val="nil"/>
              <w:bottom w:val="single" w:sz="8" w:space="0" w:color="auto"/>
              <w:right w:val="single" w:sz="8" w:space="0" w:color="auto"/>
            </w:tcBorders>
            <w:shd w:val="clear" w:color="auto" w:fill="auto"/>
            <w:noWrap/>
            <w:vAlign w:val="center"/>
            <w:hideMark/>
            <w:tcPrChange w:id="114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EC596D6" w14:textId="77777777" w:rsidR="00A47119" w:rsidRPr="00A47119" w:rsidRDefault="00A47119" w:rsidP="00A47119">
            <w:pPr>
              <w:spacing w:after="0" w:line="240" w:lineRule="auto"/>
              <w:jc w:val="center"/>
              <w:rPr>
                <w:ins w:id="1141" w:author="Tricia Van Laar" w:date="2024-07-15T19:47:00Z"/>
                <w:rFonts w:eastAsia="Times New Roman" w:cs="Calibri"/>
                <w:color w:val="000000"/>
                <w:sz w:val="20"/>
                <w:szCs w:val="20"/>
              </w:rPr>
            </w:pPr>
            <w:ins w:id="1142" w:author="Tricia Van Laar" w:date="2024-07-15T19:47:00Z">
              <w:r w:rsidRPr="00A47119">
                <w:rPr>
                  <w:rFonts w:eastAsia="Times New Roman" w:cs="Calibri"/>
                  <w:color w:val="000000"/>
                  <w:sz w:val="20"/>
                  <w:szCs w:val="20"/>
                </w:rPr>
                <w:t>52982</w:t>
              </w:r>
            </w:ins>
          </w:p>
        </w:tc>
        <w:tc>
          <w:tcPr>
            <w:tcW w:w="900" w:type="dxa"/>
            <w:tcBorders>
              <w:top w:val="nil"/>
              <w:left w:val="nil"/>
              <w:bottom w:val="single" w:sz="8" w:space="0" w:color="auto"/>
              <w:right w:val="single" w:sz="8" w:space="0" w:color="auto"/>
            </w:tcBorders>
            <w:shd w:val="clear" w:color="auto" w:fill="auto"/>
            <w:noWrap/>
            <w:vAlign w:val="center"/>
            <w:hideMark/>
            <w:tcPrChange w:id="114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7D389230" w14:textId="77777777" w:rsidR="00A47119" w:rsidRPr="00A47119" w:rsidRDefault="00A47119" w:rsidP="00A47119">
            <w:pPr>
              <w:spacing w:after="0" w:line="240" w:lineRule="auto"/>
              <w:jc w:val="center"/>
              <w:rPr>
                <w:ins w:id="1144" w:author="Tricia Van Laar" w:date="2024-07-15T19:47:00Z"/>
                <w:rFonts w:eastAsia="Times New Roman" w:cs="Calibri"/>
                <w:color w:val="000000"/>
                <w:sz w:val="20"/>
                <w:szCs w:val="20"/>
              </w:rPr>
            </w:pPr>
            <w:ins w:id="1145" w:author="Tricia Van Laar" w:date="2024-07-15T19:47:00Z">
              <w:r w:rsidRPr="00A47119">
                <w:rPr>
                  <w:rFonts w:eastAsia="Times New Roman" w:cs="Calibri"/>
                  <w:color w:val="000000"/>
                  <w:sz w:val="20"/>
                  <w:szCs w:val="20"/>
                </w:rPr>
                <w:t>48990</w:t>
              </w:r>
            </w:ins>
          </w:p>
        </w:tc>
        <w:tc>
          <w:tcPr>
            <w:tcW w:w="1350" w:type="dxa"/>
            <w:tcBorders>
              <w:top w:val="nil"/>
              <w:left w:val="nil"/>
              <w:bottom w:val="single" w:sz="8" w:space="0" w:color="auto"/>
              <w:right w:val="single" w:sz="8" w:space="0" w:color="auto"/>
            </w:tcBorders>
            <w:shd w:val="clear" w:color="auto" w:fill="auto"/>
            <w:noWrap/>
            <w:vAlign w:val="center"/>
            <w:hideMark/>
            <w:tcPrChange w:id="114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7E4D44C7" w14:textId="77777777" w:rsidR="00A47119" w:rsidRPr="00A47119" w:rsidRDefault="00A47119" w:rsidP="00A47119">
            <w:pPr>
              <w:spacing w:after="0" w:line="240" w:lineRule="auto"/>
              <w:jc w:val="center"/>
              <w:rPr>
                <w:ins w:id="1147" w:author="Tricia Van Laar" w:date="2024-07-15T19:47:00Z"/>
                <w:rFonts w:eastAsia="Times New Roman" w:cs="Calibri"/>
                <w:color w:val="000000"/>
                <w:sz w:val="20"/>
                <w:szCs w:val="20"/>
              </w:rPr>
            </w:pPr>
            <w:ins w:id="1148" w:author="Tricia Van Laar" w:date="2024-07-15T19:47:00Z">
              <w:r w:rsidRPr="00A47119">
                <w:rPr>
                  <w:rFonts w:eastAsia="Times New Roman" w:cs="Calibri"/>
                  <w:color w:val="000000"/>
                  <w:sz w:val="20"/>
                  <w:szCs w:val="20"/>
                </w:rPr>
                <w:t>48558</w:t>
              </w:r>
            </w:ins>
          </w:p>
        </w:tc>
        <w:tc>
          <w:tcPr>
            <w:tcW w:w="1530" w:type="dxa"/>
            <w:tcBorders>
              <w:top w:val="nil"/>
              <w:left w:val="nil"/>
              <w:bottom w:val="single" w:sz="8" w:space="0" w:color="auto"/>
              <w:right w:val="single" w:sz="8" w:space="0" w:color="auto"/>
            </w:tcBorders>
            <w:shd w:val="clear" w:color="auto" w:fill="auto"/>
            <w:noWrap/>
            <w:vAlign w:val="center"/>
            <w:hideMark/>
            <w:tcPrChange w:id="114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7554848B" w14:textId="77777777" w:rsidR="00A47119" w:rsidRPr="00A47119" w:rsidRDefault="00A47119" w:rsidP="00A47119">
            <w:pPr>
              <w:spacing w:after="0" w:line="240" w:lineRule="auto"/>
              <w:jc w:val="center"/>
              <w:rPr>
                <w:ins w:id="1150" w:author="Tricia Van Laar" w:date="2024-07-15T19:47:00Z"/>
                <w:rFonts w:ascii="Aptos Narrow" w:eastAsia="Times New Roman" w:hAnsi="Aptos Narrow"/>
                <w:color w:val="467886"/>
                <w:sz w:val="20"/>
                <w:szCs w:val="20"/>
                <w:u w:val="single"/>
                <w:rPrChange w:id="1151" w:author="Tricia Van Laar" w:date="2024-07-15T19:48:00Z">
                  <w:rPr>
                    <w:ins w:id="1152" w:author="Tricia Van Laar" w:date="2024-07-15T19:47:00Z"/>
                    <w:rFonts w:ascii="Aptos Narrow" w:eastAsia="Times New Roman" w:hAnsi="Aptos Narrow"/>
                    <w:color w:val="467886"/>
                    <w:sz w:val="24"/>
                    <w:szCs w:val="24"/>
                    <w:u w:val="single"/>
                  </w:rPr>
                </w:rPrChange>
              </w:rPr>
            </w:pPr>
            <w:ins w:id="1153" w:author="Tricia Van Laar" w:date="2024-07-15T19:47:00Z">
              <w:r w:rsidRPr="00A47119">
                <w:rPr>
                  <w:rFonts w:ascii="Aptos Narrow" w:eastAsia="Times New Roman" w:hAnsi="Aptos Narrow" w:cs="Calibri"/>
                  <w:color w:val="467886"/>
                  <w:sz w:val="20"/>
                  <w:szCs w:val="20"/>
                  <w:u w:val="single"/>
                  <w:rPrChange w:id="115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155" w:author="Tricia Van Laar" w:date="2024-07-15T19:48:00Z">
                    <w:rPr>
                      <w:rFonts w:ascii="Aptos Narrow" w:eastAsia="Times New Roman" w:hAnsi="Aptos Narrow" w:cs="Calibri"/>
                      <w:color w:val="467886"/>
                      <w:sz w:val="24"/>
                      <w:szCs w:val="24"/>
                      <w:u w:val="single"/>
                    </w:rPr>
                  </w:rPrChange>
                </w:rPr>
                <w:instrText>HYPERLINK "https://www.ncbi.nlm.nih.gov/sra/?term=SRR29202434"</w:instrText>
              </w:r>
              <w:r w:rsidRPr="00A47119">
                <w:rPr>
                  <w:rFonts w:ascii="Aptos Narrow" w:eastAsia="Times New Roman" w:hAnsi="Aptos Narrow" w:cs="Calibri"/>
                  <w:color w:val="467886"/>
                  <w:sz w:val="20"/>
                  <w:szCs w:val="20"/>
                  <w:u w:val="single"/>
                  <w:rPrChange w:id="115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15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158" w:author="Tricia Van Laar" w:date="2024-07-15T19:48:00Z">
                    <w:rPr>
                      <w:rFonts w:ascii="Aptos Narrow" w:eastAsia="Times New Roman" w:hAnsi="Aptos Narrow" w:cs="Calibri"/>
                      <w:color w:val="467886"/>
                      <w:sz w:val="24"/>
                      <w:szCs w:val="24"/>
                      <w:u w:val="single"/>
                    </w:rPr>
                  </w:rPrChange>
                </w:rPr>
                <w:t>SRR29202434</w:t>
              </w:r>
              <w:r w:rsidRPr="00A47119">
                <w:rPr>
                  <w:rFonts w:ascii="Aptos Narrow" w:eastAsia="Times New Roman" w:hAnsi="Aptos Narrow" w:cs="Calibri"/>
                  <w:color w:val="467886"/>
                  <w:sz w:val="20"/>
                  <w:szCs w:val="20"/>
                  <w:u w:val="single"/>
                  <w:rPrChange w:id="115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235A3A66" w14:textId="77777777" w:rsidTr="00A47119">
        <w:trPr>
          <w:trHeight w:val="340"/>
          <w:ins w:id="1160" w:author="Tricia Van Laar" w:date="2024-07-15T19:47:00Z"/>
          <w:trPrChange w:id="116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16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7D1B0860" w14:textId="77777777" w:rsidR="00A47119" w:rsidRPr="00A47119" w:rsidRDefault="00A47119" w:rsidP="00A47119">
            <w:pPr>
              <w:spacing w:after="0" w:line="240" w:lineRule="auto"/>
              <w:jc w:val="center"/>
              <w:rPr>
                <w:ins w:id="1163" w:author="Tricia Van Laar" w:date="2024-07-15T19:47:00Z"/>
                <w:rFonts w:eastAsia="Times New Roman" w:cs="Calibri"/>
                <w:color w:val="000000"/>
                <w:sz w:val="20"/>
                <w:szCs w:val="20"/>
              </w:rPr>
            </w:pPr>
            <w:ins w:id="1164" w:author="Tricia Van Laar" w:date="2024-07-15T19:47:00Z">
              <w:r w:rsidRPr="00A47119">
                <w:rPr>
                  <w:rFonts w:eastAsia="Times New Roman" w:cs="Calibri"/>
                  <w:color w:val="000000"/>
                  <w:sz w:val="20"/>
                  <w:szCs w:val="20"/>
                </w:rPr>
                <w:t>CHSP07</w:t>
              </w:r>
            </w:ins>
          </w:p>
        </w:tc>
        <w:tc>
          <w:tcPr>
            <w:tcW w:w="830" w:type="dxa"/>
            <w:tcBorders>
              <w:top w:val="nil"/>
              <w:left w:val="nil"/>
              <w:bottom w:val="single" w:sz="8" w:space="0" w:color="auto"/>
              <w:right w:val="single" w:sz="8" w:space="0" w:color="auto"/>
            </w:tcBorders>
            <w:shd w:val="clear" w:color="auto" w:fill="auto"/>
            <w:noWrap/>
            <w:vAlign w:val="center"/>
            <w:hideMark/>
            <w:tcPrChange w:id="116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111D3893" w14:textId="77777777" w:rsidR="00A47119" w:rsidRPr="00A47119" w:rsidRDefault="00A47119" w:rsidP="00A47119">
            <w:pPr>
              <w:spacing w:after="0" w:line="240" w:lineRule="auto"/>
              <w:jc w:val="center"/>
              <w:rPr>
                <w:ins w:id="1166" w:author="Tricia Van Laar" w:date="2024-07-15T19:47:00Z"/>
                <w:rFonts w:eastAsia="Times New Roman" w:cs="Calibri"/>
                <w:color w:val="000000"/>
                <w:sz w:val="20"/>
                <w:szCs w:val="20"/>
              </w:rPr>
            </w:pPr>
            <w:ins w:id="1167" w:author="Tricia Van Laar" w:date="2024-07-15T19:47:00Z">
              <w:r w:rsidRPr="00A47119">
                <w:rPr>
                  <w:rFonts w:eastAsia="Times New Roman" w:cs="Calibri"/>
                  <w:color w:val="000000"/>
                  <w:sz w:val="20"/>
                  <w:szCs w:val="20"/>
                </w:rPr>
                <w:t>207</w:t>
              </w:r>
            </w:ins>
          </w:p>
        </w:tc>
        <w:tc>
          <w:tcPr>
            <w:tcW w:w="834" w:type="dxa"/>
            <w:tcBorders>
              <w:top w:val="nil"/>
              <w:left w:val="nil"/>
              <w:bottom w:val="single" w:sz="8" w:space="0" w:color="auto"/>
              <w:right w:val="single" w:sz="8" w:space="0" w:color="auto"/>
            </w:tcBorders>
            <w:shd w:val="clear" w:color="auto" w:fill="auto"/>
            <w:noWrap/>
            <w:vAlign w:val="center"/>
            <w:hideMark/>
            <w:tcPrChange w:id="116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29100FE2" w14:textId="77777777" w:rsidR="00A47119" w:rsidRPr="00A47119" w:rsidRDefault="00A47119" w:rsidP="00A47119">
            <w:pPr>
              <w:spacing w:after="0" w:line="240" w:lineRule="auto"/>
              <w:jc w:val="center"/>
              <w:rPr>
                <w:ins w:id="1169" w:author="Tricia Van Laar" w:date="2024-07-15T19:47:00Z"/>
                <w:rFonts w:eastAsia="Times New Roman" w:cs="Calibri"/>
                <w:color w:val="000000"/>
                <w:sz w:val="20"/>
                <w:szCs w:val="20"/>
              </w:rPr>
            </w:pPr>
            <w:ins w:id="117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17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683E1895" w14:textId="77777777" w:rsidR="00A47119" w:rsidRPr="00A47119" w:rsidRDefault="00A47119" w:rsidP="00A47119">
            <w:pPr>
              <w:spacing w:after="0" w:line="240" w:lineRule="auto"/>
              <w:jc w:val="center"/>
              <w:rPr>
                <w:ins w:id="1172" w:author="Tricia Van Laar" w:date="2024-07-15T19:47:00Z"/>
                <w:rFonts w:eastAsia="Times New Roman" w:cs="Calibri"/>
                <w:color w:val="000000"/>
                <w:sz w:val="20"/>
                <w:szCs w:val="20"/>
              </w:rPr>
            </w:pPr>
            <w:ins w:id="1173" w:author="Tricia Van Laar" w:date="2024-07-15T19:47:00Z">
              <w:r w:rsidRPr="00A47119">
                <w:rPr>
                  <w:rFonts w:eastAsia="Times New Roman" w:cs="Calibri"/>
                  <w:color w:val="000000"/>
                  <w:sz w:val="20"/>
                  <w:szCs w:val="20"/>
                </w:rPr>
                <w:t>40953</w:t>
              </w:r>
            </w:ins>
          </w:p>
        </w:tc>
        <w:tc>
          <w:tcPr>
            <w:tcW w:w="990" w:type="dxa"/>
            <w:tcBorders>
              <w:top w:val="nil"/>
              <w:left w:val="nil"/>
              <w:bottom w:val="single" w:sz="8" w:space="0" w:color="auto"/>
              <w:right w:val="single" w:sz="8" w:space="0" w:color="auto"/>
            </w:tcBorders>
            <w:shd w:val="clear" w:color="auto" w:fill="auto"/>
            <w:noWrap/>
            <w:vAlign w:val="center"/>
            <w:hideMark/>
            <w:tcPrChange w:id="117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3141F0E9" w14:textId="77777777" w:rsidR="00A47119" w:rsidRPr="00A47119" w:rsidRDefault="00A47119" w:rsidP="00A47119">
            <w:pPr>
              <w:spacing w:after="0" w:line="240" w:lineRule="auto"/>
              <w:jc w:val="center"/>
              <w:rPr>
                <w:ins w:id="1175" w:author="Tricia Van Laar" w:date="2024-07-15T19:47:00Z"/>
                <w:rFonts w:eastAsia="Times New Roman" w:cs="Calibri"/>
                <w:color w:val="000000"/>
                <w:sz w:val="20"/>
                <w:szCs w:val="20"/>
              </w:rPr>
            </w:pPr>
            <w:ins w:id="1176" w:author="Tricia Van Laar" w:date="2024-07-15T19:47:00Z">
              <w:r w:rsidRPr="00A47119">
                <w:rPr>
                  <w:rFonts w:eastAsia="Times New Roman" w:cs="Calibri"/>
                  <w:color w:val="000000"/>
                  <w:sz w:val="20"/>
                  <w:szCs w:val="20"/>
                </w:rPr>
                <w:t>35685</w:t>
              </w:r>
            </w:ins>
          </w:p>
        </w:tc>
        <w:tc>
          <w:tcPr>
            <w:tcW w:w="1170" w:type="dxa"/>
            <w:tcBorders>
              <w:top w:val="nil"/>
              <w:left w:val="nil"/>
              <w:bottom w:val="single" w:sz="8" w:space="0" w:color="auto"/>
              <w:right w:val="single" w:sz="8" w:space="0" w:color="auto"/>
            </w:tcBorders>
            <w:shd w:val="clear" w:color="auto" w:fill="auto"/>
            <w:noWrap/>
            <w:vAlign w:val="center"/>
            <w:hideMark/>
            <w:tcPrChange w:id="117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49C3D9E2" w14:textId="77777777" w:rsidR="00A47119" w:rsidRPr="00A47119" w:rsidRDefault="00A47119" w:rsidP="00A47119">
            <w:pPr>
              <w:spacing w:after="0" w:line="240" w:lineRule="auto"/>
              <w:jc w:val="center"/>
              <w:rPr>
                <w:ins w:id="1178" w:author="Tricia Van Laar" w:date="2024-07-15T19:47:00Z"/>
                <w:rFonts w:eastAsia="Times New Roman" w:cs="Calibri"/>
                <w:color w:val="000000"/>
                <w:sz w:val="20"/>
                <w:szCs w:val="20"/>
              </w:rPr>
            </w:pPr>
            <w:ins w:id="1179" w:author="Tricia Van Laar" w:date="2024-07-15T19:47:00Z">
              <w:r w:rsidRPr="00A47119">
                <w:rPr>
                  <w:rFonts w:eastAsia="Times New Roman" w:cs="Calibri"/>
                  <w:color w:val="000000"/>
                  <w:sz w:val="20"/>
                  <w:szCs w:val="20"/>
                </w:rPr>
                <w:t>34840</w:t>
              </w:r>
            </w:ins>
          </w:p>
        </w:tc>
        <w:tc>
          <w:tcPr>
            <w:tcW w:w="1170" w:type="dxa"/>
            <w:tcBorders>
              <w:top w:val="nil"/>
              <w:left w:val="nil"/>
              <w:bottom w:val="single" w:sz="8" w:space="0" w:color="auto"/>
              <w:right w:val="single" w:sz="8" w:space="0" w:color="auto"/>
            </w:tcBorders>
            <w:shd w:val="clear" w:color="auto" w:fill="auto"/>
            <w:noWrap/>
            <w:vAlign w:val="center"/>
            <w:hideMark/>
            <w:tcPrChange w:id="118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98A98A0" w14:textId="77777777" w:rsidR="00A47119" w:rsidRPr="00A47119" w:rsidRDefault="00A47119" w:rsidP="00A47119">
            <w:pPr>
              <w:spacing w:after="0" w:line="240" w:lineRule="auto"/>
              <w:jc w:val="center"/>
              <w:rPr>
                <w:ins w:id="1181" w:author="Tricia Van Laar" w:date="2024-07-15T19:47:00Z"/>
                <w:rFonts w:eastAsia="Times New Roman" w:cs="Calibri"/>
                <w:color w:val="000000"/>
                <w:sz w:val="20"/>
                <w:szCs w:val="20"/>
              </w:rPr>
            </w:pPr>
            <w:ins w:id="1182" w:author="Tricia Van Laar" w:date="2024-07-15T19:47:00Z">
              <w:r w:rsidRPr="00A47119">
                <w:rPr>
                  <w:rFonts w:eastAsia="Times New Roman" w:cs="Calibri"/>
                  <w:color w:val="000000"/>
                  <w:sz w:val="20"/>
                  <w:szCs w:val="20"/>
                </w:rPr>
                <w:t>34926</w:t>
              </w:r>
            </w:ins>
          </w:p>
        </w:tc>
        <w:tc>
          <w:tcPr>
            <w:tcW w:w="900" w:type="dxa"/>
            <w:tcBorders>
              <w:top w:val="nil"/>
              <w:left w:val="nil"/>
              <w:bottom w:val="single" w:sz="8" w:space="0" w:color="auto"/>
              <w:right w:val="single" w:sz="8" w:space="0" w:color="auto"/>
            </w:tcBorders>
            <w:shd w:val="clear" w:color="auto" w:fill="auto"/>
            <w:noWrap/>
            <w:vAlign w:val="center"/>
            <w:hideMark/>
            <w:tcPrChange w:id="118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550E370C" w14:textId="77777777" w:rsidR="00A47119" w:rsidRPr="00A47119" w:rsidRDefault="00A47119" w:rsidP="00A47119">
            <w:pPr>
              <w:spacing w:after="0" w:line="240" w:lineRule="auto"/>
              <w:jc w:val="center"/>
              <w:rPr>
                <w:ins w:id="1184" w:author="Tricia Van Laar" w:date="2024-07-15T19:47:00Z"/>
                <w:rFonts w:eastAsia="Times New Roman" w:cs="Calibri"/>
                <w:color w:val="000000"/>
                <w:sz w:val="20"/>
                <w:szCs w:val="20"/>
              </w:rPr>
            </w:pPr>
            <w:ins w:id="1185" w:author="Tricia Van Laar" w:date="2024-07-15T19:47:00Z">
              <w:r w:rsidRPr="00A47119">
                <w:rPr>
                  <w:rFonts w:eastAsia="Times New Roman" w:cs="Calibri"/>
                  <w:color w:val="000000"/>
                  <w:sz w:val="20"/>
                  <w:szCs w:val="20"/>
                </w:rPr>
                <w:t>33020</w:t>
              </w:r>
            </w:ins>
          </w:p>
        </w:tc>
        <w:tc>
          <w:tcPr>
            <w:tcW w:w="1350" w:type="dxa"/>
            <w:tcBorders>
              <w:top w:val="nil"/>
              <w:left w:val="nil"/>
              <w:bottom w:val="single" w:sz="8" w:space="0" w:color="auto"/>
              <w:right w:val="single" w:sz="8" w:space="0" w:color="auto"/>
            </w:tcBorders>
            <w:shd w:val="clear" w:color="auto" w:fill="auto"/>
            <w:noWrap/>
            <w:vAlign w:val="center"/>
            <w:hideMark/>
            <w:tcPrChange w:id="118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1D62AA0B" w14:textId="77777777" w:rsidR="00A47119" w:rsidRPr="00A47119" w:rsidRDefault="00A47119" w:rsidP="00A47119">
            <w:pPr>
              <w:spacing w:after="0" w:line="240" w:lineRule="auto"/>
              <w:jc w:val="center"/>
              <w:rPr>
                <w:ins w:id="1187" w:author="Tricia Van Laar" w:date="2024-07-15T19:47:00Z"/>
                <w:rFonts w:eastAsia="Times New Roman" w:cs="Calibri"/>
                <w:color w:val="000000"/>
                <w:sz w:val="20"/>
                <w:szCs w:val="20"/>
              </w:rPr>
            </w:pPr>
            <w:ins w:id="1188" w:author="Tricia Van Laar" w:date="2024-07-15T19:47:00Z">
              <w:r w:rsidRPr="00A47119">
                <w:rPr>
                  <w:rFonts w:eastAsia="Times New Roman" w:cs="Calibri"/>
                  <w:color w:val="000000"/>
                  <w:sz w:val="20"/>
                  <w:szCs w:val="20"/>
                </w:rPr>
                <w:t>31999</w:t>
              </w:r>
            </w:ins>
          </w:p>
        </w:tc>
        <w:tc>
          <w:tcPr>
            <w:tcW w:w="1530" w:type="dxa"/>
            <w:tcBorders>
              <w:top w:val="nil"/>
              <w:left w:val="nil"/>
              <w:bottom w:val="single" w:sz="8" w:space="0" w:color="auto"/>
              <w:right w:val="single" w:sz="8" w:space="0" w:color="auto"/>
            </w:tcBorders>
            <w:shd w:val="clear" w:color="auto" w:fill="auto"/>
            <w:noWrap/>
            <w:vAlign w:val="center"/>
            <w:hideMark/>
            <w:tcPrChange w:id="118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6D2223F0" w14:textId="77777777" w:rsidR="00A47119" w:rsidRPr="00A47119" w:rsidRDefault="00A47119" w:rsidP="00A47119">
            <w:pPr>
              <w:spacing w:after="0" w:line="240" w:lineRule="auto"/>
              <w:jc w:val="center"/>
              <w:rPr>
                <w:ins w:id="1190" w:author="Tricia Van Laar" w:date="2024-07-15T19:47:00Z"/>
                <w:rFonts w:ascii="Aptos Narrow" w:eastAsia="Times New Roman" w:hAnsi="Aptos Narrow"/>
                <w:color w:val="467886"/>
                <w:sz w:val="20"/>
                <w:szCs w:val="20"/>
                <w:u w:val="single"/>
                <w:rPrChange w:id="1191" w:author="Tricia Van Laar" w:date="2024-07-15T19:48:00Z">
                  <w:rPr>
                    <w:ins w:id="1192" w:author="Tricia Van Laar" w:date="2024-07-15T19:47:00Z"/>
                    <w:rFonts w:ascii="Aptos Narrow" w:eastAsia="Times New Roman" w:hAnsi="Aptos Narrow"/>
                    <w:color w:val="467886"/>
                    <w:sz w:val="24"/>
                    <w:szCs w:val="24"/>
                    <w:u w:val="single"/>
                  </w:rPr>
                </w:rPrChange>
              </w:rPr>
            </w:pPr>
            <w:ins w:id="1193" w:author="Tricia Van Laar" w:date="2024-07-15T19:47:00Z">
              <w:r w:rsidRPr="00A47119">
                <w:rPr>
                  <w:rFonts w:ascii="Aptos Narrow" w:eastAsia="Times New Roman" w:hAnsi="Aptos Narrow" w:cs="Calibri"/>
                  <w:color w:val="467886"/>
                  <w:sz w:val="20"/>
                  <w:szCs w:val="20"/>
                  <w:u w:val="single"/>
                  <w:rPrChange w:id="119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195" w:author="Tricia Van Laar" w:date="2024-07-15T19:48:00Z">
                    <w:rPr>
                      <w:rFonts w:ascii="Aptos Narrow" w:eastAsia="Times New Roman" w:hAnsi="Aptos Narrow" w:cs="Calibri"/>
                      <w:color w:val="467886"/>
                      <w:sz w:val="24"/>
                      <w:szCs w:val="24"/>
                      <w:u w:val="single"/>
                    </w:rPr>
                  </w:rPrChange>
                </w:rPr>
                <w:instrText>HYPERLINK "https://www.ncbi.nlm.nih.gov/sra/?term=SRR29202438"</w:instrText>
              </w:r>
              <w:r w:rsidRPr="00A47119">
                <w:rPr>
                  <w:rFonts w:ascii="Aptos Narrow" w:eastAsia="Times New Roman" w:hAnsi="Aptos Narrow" w:cs="Calibri"/>
                  <w:color w:val="467886"/>
                  <w:sz w:val="20"/>
                  <w:szCs w:val="20"/>
                  <w:u w:val="single"/>
                  <w:rPrChange w:id="119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19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198" w:author="Tricia Van Laar" w:date="2024-07-15T19:48:00Z">
                    <w:rPr>
                      <w:rFonts w:ascii="Aptos Narrow" w:eastAsia="Times New Roman" w:hAnsi="Aptos Narrow" w:cs="Calibri"/>
                      <w:color w:val="467886"/>
                      <w:sz w:val="24"/>
                      <w:szCs w:val="24"/>
                      <w:u w:val="single"/>
                    </w:rPr>
                  </w:rPrChange>
                </w:rPr>
                <w:t>SRR29202438</w:t>
              </w:r>
              <w:r w:rsidRPr="00A47119">
                <w:rPr>
                  <w:rFonts w:ascii="Aptos Narrow" w:eastAsia="Times New Roman" w:hAnsi="Aptos Narrow" w:cs="Calibri"/>
                  <w:color w:val="467886"/>
                  <w:sz w:val="20"/>
                  <w:szCs w:val="20"/>
                  <w:u w:val="single"/>
                  <w:rPrChange w:id="119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38FFF8BE" w14:textId="77777777" w:rsidTr="00A47119">
        <w:trPr>
          <w:trHeight w:val="340"/>
          <w:ins w:id="1200" w:author="Tricia Van Laar" w:date="2024-07-15T19:47:00Z"/>
          <w:trPrChange w:id="120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20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D403199" w14:textId="77777777" w:rsidR="00A47119" w:rsidRPr="00A47119" w:rsidRDefault="00A47119" w:rsidP="00A47119">
            <w:pPr>
              <w:spacing w:after="0" w:line="240" w:lineRule="auto"/>
              <w:jc w:val="center"/>
              <w:rPr>
                <w:ins w:id="1203" w:author="Tricia Van Laar" w:date="2024-07-15T19:47:00Z"/>
                <w:rFonts w:eastAsia="Times New Roman" w:cs="Calibri"/>
                <w:color w:val="000000"/>
                <w:sz w:val="20"/>
                <w:szCs w:val="20"/>
              </w:rPr>
            </w:pPr>
            <w:ins w:id="1204" w:author="Tricia Van Laar" w:date="2024-07-15T19:47:00Z">
              <w:r w:rsidRPr="00A47119">
                <w:rPr>
                  <w:rFonts w:eastAsia="Times New Roman" w:cs="Calibri"/>
                  <w:color w:val="000000"/>
                  <w:sz w:val="20"/>
                  <w:szCs w:val="20"/>
                </w:rPr>
                <w:t>CHSP08</w:t>
              </w:r>
            </w:ins>
          </w:p>
        </w:tc>
        <w:tc>
          <w:tcPr>
            <w:tcW w:w="830" w:type="dxa"/>
            <w:tcBorders>
              <w:top w:val="nil"/>
              <w:left w:val="nil"/>
              <w:bottom w:val="single" w:sz="8" w:space="0" w:color="auto"/>
              <w:right w:val="single" w:sz="8" w:space="0" w:color="auto"/>
            </w:tcBorders>
            <w:shd w:val="clear" w:color="auto" w:fill="auto"/>
            <w:noWrap/>
            <w:vAlign w:val="center"/>
            <w:hideMark/>
            <w:tcPrChange w:id="120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62BB93BF" w14:textId="77777777" w:rsidR="00A47119" w:rsidRPr="00A47119" w:rsidRDefault="00A47119" w:rsidP="00A47119">
            <w:pPr>
              <w:spacing w:after="0" w:line="240" w:lineRule="auto"/>
              <w:jc w:val="center"/>
              <w:rPr>
                <w:ins w:id="1206" w:author="Tricia Van Laar" w:date="2024-07-15T19:47:00Z"/>
                <w:rFonts w:eastAsia="Times New Roman" w:cs="Calibri"/>
                <w:color w:val="000000"/>
                <w:sz w:val="20"/>
                <w:szCs w:val="20"/>
              </w:rPr>
            </w:pPr>
            <w:ins w:id="1207" w:author="Tricia Van Laar" w:date="2024-07-15T19:47:00Z">
              <w:r w:rsidRPr="00A47119">
                <w:rPr>
                  <w:rFonts w:eastAsia="Times New Roman" w:cs="Calibri"/>
                  <w:color w:val="000000"/>
                  <w:sz w:val="20"/>
                  <w:szCs w:val="20"/>
                </w:rPr>
                <w:t>283</w:t>
              </w:r>
            </w:ins>
          </w:p>
        </w:tc>
        <w:tc>
          <w:tcPr>
            <w:tcW w:w="834" w:type="dxa"/>
            <w:tcBorders>
              <w:top w:val="nil"/>
              <w:left w:val="nil"/>
              <w:bottom w:val="single" w:sz="8" w:space="0" w:color="auto"/>
              <w:right w:val="single" w:sz="8" w:space="0" w:color="auto"/>
            </w:tcBorders>
            <w:shd w:val="clear" w:color="auto" w:fill="auto"/>
            <w:noWrap/>
            <w:vAlign w:val="center"/>
            <w:hideMark/>
            <w:tcPrChange w:id="120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511FE612" w14:textId="77777777" w:rsidR="00A47119" w:rsidRPr="00A47119" w:rsidRDefault="00A47119" w:rsidP="00A47119">
            <w:pPr>
              <w:spacing w:after="0" w:line="240" w:lineRule="auto"/>
              <w:jc w:val="center"/>
              <w:rPr>
                <w:ins w:id="1209" w:author="Tricia Van Laar" w:date="2024-07-15T19:47:00Z"/>
                <w:rFonts w:eastAsia="Times New Roman" w:cs="Calibri"/>
                <w:color w:val="000000"/>
                <w:sz w:val="20"/>
                <w:szCs w:val="20"/>
              </w:rPr>
            </w:pPr>
            <w:ins w:id="121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21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4FCA18A7" w14:textId="77777777" w:rsidR="00A47119" w:rsidRPr="00A47119" w:rsidRDefault="00A47119" w:rsidP="00A47119">
            <w:pPr>
              <w:spacing w:after="0" w:line="240" w:lineRule="auto"/>
              <w:jc w:val="center"/>
              <w:rPr>
                <w:ins w:id="1212" w:author="Tricia Van Laar" w:date="2024-07-15T19:47:00Z"/>
                <w:rFonts w:eastAsia="Times New Roman" w:cs="Calibri"/>
                <w:color w:val="000000"/>
                <w:sz w:val="20"/>
                <w:szCs w:val="20"/>
              </w:rPr>
            </w:pPr>
            <w:ins w:id="1213" w:author="Tricia Van Laar" w:date="2024-07-15T19:47:00Z">
              <w:r w:rsidRPr="00A47119">
                <w:rPr>
                  <w:rFonts w:eastAsia="Times New Roman" w:cs="Calibri"/>
                  <w:color w:val="000000"/>
                  <w:sz w:val="20"/>
                  <w:szCs w:val="20"/>
                </w:rPr>
                <w:t>23692</w:t>
              </w:r>
            </w:ins>
          </w:p>
        </w:tc>
        <w:tc>
          <w:tcPr>
            <w:tcW w:w="990" w:type="dxa"/>
            <w:tcBorders>
              <w:top w:val="nil"/>
              <w:left w:val="nil"/>
              <w:bottom w:val="single" w:sz="8" w:space="0" w:color="auto"/>
              <w:right w:val="single" w:sz="8" w:space="0" w:color="auto"/>
            </w:tcBorders>
            <w:shd w:val="clear" w:color="auto" w:fill="auto"/>
            <w:noWrap/>
            <w:vAlign w:val="center"/>
            <w:hideMark/>
            <w:tcPrChange w:id="121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1720AFE3" w14:textId="77777777" w:rsidR="00A47119" w:rsidRPr="00A47119" w:rsidRDefault="00A47119" w:rsidP="00A47119">
            <w:pPr>
              <w:spacing w:after="0" w:line="240" w:lineRule="auto"/>
              <w:jc w:val="center"/>
              <w:rPr>
                <w:ins w:id="1215" w:author="Tricia Van Laar" w:date="2024-07-15T19:47:00Z"/>
                <w:rFonts w:eastAsia="Times New Roman" w:cs="Calibri"/>
                <w:color w:val="000000"/>
                <w:sz w:val="20"/>
                <w:szCs w:val="20"/>
              </w:rPr>
            </w:pPr>
            <w:ins w:id="1216" w:author="Tricia Van Laar" w:date="2024-07-15T19:47:00Z">
              <w:r w:rsidRPr="00A47119">
                <w:rPr>
                  <w:rFonts w:eastAsia="Times New Roman" w:cs="Calibri"/>
                  <w:color w:val="000000"/>
                  <w:sz w:val="20"/>
                  <w:szCs w:val="20"/>
                </w:rPr>
                <w:t>21166</w:t>
              </w:r>
            </w:ins>
          </w:p>
        </w:tc>
        <w:tc>
          <w:tcPr>
            <w:tcW w:w="1170" w:type="dxa"/>
            <w:tcBorders>
              <w:top w:val="nil"/>
              <w:left w:val="nil"/>
              <w:bottom w:val="single" w:sz="8" w:space="0" w:color="auto"/>
              <w:right w:val="single" w:sz="8" w:space="0" w:color="auto"/>
            </w:tcBorders>
            <w:shd w:val="clear" w:color="auto" w:fill="auto"/>
            <w:noWrap/>
            <w:vAlign w:val="center"/>
            <w:hideMark/>
            <w:tcPrChange w:id="121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5C085C8C" w14:textId="77777777" w:rsidR="00A47119" w:rsidRPr="00A47119" w:rsidRDefault="00A47119" w:rsidP="00A47119">
            <w:pPr>
              <w:spacing w:after="0" w:line="240" w:lineRule="auto"/>
              <w:jc w:val="center"/>
              <w:rPr>
                <w:ins w:id="1218" w:author="Tricia Van Laar" w:date="2024-07-15T19:47:00Z"/>
                <w:rFonts w:eastAsia="Times New Roman" w:cs="Calibri"/>
                <w:color w:val="000000"/>
                <w:sz w:val="20"/>
                <w:szCs w:val="20"/>
              </w:rPr>
            </w:pPr>
            <w:ins w:id="1219" w:author="Tricia Van Laar" w:date="2024-07-15T19:47:00Z">
              <w:r w:rsidRPr="00A47119">
                <w:rPr>
                  <w:rFonts w:eastAsia="Times New Roman" w:cs="Calibri"/>
                  <w:color w:val="000000"/>
                  <w:sz w:val="20"/>
                  <w:szCs w:val="20"/>
                </w:rPr>
                <w:t>20744</w:t>
              </w:r>
            </w:ins>
          </w:p>
        </w:tc>
        <w:tc>
          <w:tcPr>
            <w:tcW w:w="1170" w:type="dxa"/>
            <w:tcBorders>
              <w:top w:val="nil"/>
              <w:left w:val="nil"/>
              <w:bottom w:val="single" w:sz="8" w:space="0" w:color="auto"/>
              <w:right w:val="single" w:sz="8" w:space="0" w:color="auto"/>
            </w:tcBorders>
            <w:shd w:val="clear" w:color="auto" w:fill="auto"/>
            <w:noWrap/>
            <w:vAlign w:val="center"/>
            <w:hideMark/>
            <w:tcPrChange w:id="122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47D352D5" w14:textId="77777777" w:rsidR="00A47119" w:rsidRPr="00A47119" w:rsidRDefault="00A47119" w:rsidP="00A47119">
            <w:pPr>
              <w:spacing w:after="0" w:line="240" w:lineRule="auto"/>
              <w:jc w:val="center"/>
              <w:rPr>
                <w:ins w:id="1221" w:author="Tricia Van Laar" w:date="2024-07-15T19:47:00Z"/>
                <w:rFonts w:eastAsia="Times New Roman" w:cs="Calibri"/>
                <w:color w:val="000000"/>
                <w:sz w:val="20"/>
                <w:szCs w:val="20"/>
              </w:rPr>
            </w:pPr>
            <w:ins w:id="1222" w:author="Tricia Van Laar" w:date="2024-07-15T19:47:00Z">
              <w:r w:rsidRPr="00A47119">
                <w:rPr>
                  <w:rFonts w:eastAsia="Times New Roman" w:cs="Calibri"/>
                  <w:color w:val="000000"/>
                  <w:sz w:val="20"/>
                  <w:szCs w:val="20"/>
                </w:rPr>
                <w:t>20850</w:t>
              </w:r>
            </w:ins>
          </w:p>
        </w:tc>
        <w:tc>
          <w:tcPr>
            <w:tcW w:w="900" w:type="dxa"/>
            <w:tcBorders>
              <w:top w:val="nil"/>
              <w:left w:val="nil"/>
              <w:bottom w:val="single" w:sz="8" w:space="0" w:color="auto"/>
              <w:right w:val="single" w:sz="8" w:space="0" w:color="auto"/>
            </w:tcBorders>
            <w:shd w:val="clear" w:color="auto" w:fill="auto"/>
            <w:noWrap/>
            <w:vAlign w:val="center"/>
            <w:hideMark/>
            <w:tcPrChange w:id="122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111D8568" w14:textId="77777777" w:rsidR="00A47119" w:rsidRPr="00A47119" w:rsidRDefault="00A47119" w:rsidP="00A47119">
            <w:pPr>
              <w:spacing w:after="0" w:line="240" w:lineRule="auto"/>
              <w:jc w:val="center"/>
              <w:rPr>
                <w:ins w:id="1224" w:author="Tricia Van Laar" w:date="2024-07-15T19:47:00Z"/>
                <w:rFonts w:eastAsia="Times New Roman" w:cs="Calibri"/>
                <w:color w:val="000000"/>
                <w:sz w:val="20"/>
                <w:szCs w:val="20"/>
              </w:rPr>
            </w:pPr>
            <w:ins w:id="1225" w:author="Tricia Van Laar" w:date="2024-07-15T19:47:00Z">
              <w:r w:rsidRPr="00A47119">
                <w:rPr>
                  <w:rFonts w:eastAsia="Times New Roman" w:cs="Calibri"/>
                  <w:color w:val="000000"/>
                  <w:sz w:val="20"/>
                  <w:szCs w:val="20"/>
                </w:rPr>
                <w:t>19894</w:t>
              </w:r>
            </w:ins>
          </w:p>
        </w:tc>
        <w:tc>
          <w:tcPr>
            <w:tcW w:w="1350" w:type="dxa"/>
            <w:tcBorders>
              <w:top w:val="nil"/>
              <w:left w:val="nil"/>
              <w:bottom w:val="single" w:sz="8" w:space="0" w:color="auto"/>
              <w:right w:val="single" w:sz="8" w:space="0" w:color="auto"/>
            </w:tcBorders>
            <w:shd w:val="clear" w:color="auto" w:fill="auto"/>
            <w:noWrap/>
            <w:vAlign w:val="center"/>
            <w:hideMark/>
            <w:tcPrChange w:id="122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349399F5" w14:textId="77777777" w:rsidR="00A47119" w:rsidRPr="00A47119" w:rsidRDefault="00A47119" w:rsidP="00A47119">
            <w:pPr>
              <w:spacing w:after="0" w:line="240" w:lineRule="auto"/>
              <w:jc w:val="center"/>
              <w:rPr>
                <w:ins w:id="1227" w:author="Tricia Van Laar" w:date="2024-07-15T19:47:00Z"/>
                <w:rFonts w:eastAsia="Times New Roman" w:cs="Calibri"/>
                <w:color w:val="000000"/>
                <w:sz w:val="20"/>
                <w:szCs w:val="20"/>
              </w:rPr>
            </w:pPr>
            <w:ins w:id="1228" w:author="Tricia Van Laar" w:date="2024-07-15T19:47:00Z">
              <w:r w:rsidRPr="00A47119">
                <w:rPr>
                  <w:rFonts w:eastAsia="Times New Roman" w:cs="Calibri"/>
                  <w:color w:val="000000"/>
                  <w:sz w:val="20"/>
                  <w:szCs w:val="20"/>
                </w:rPr>
                <w:t>18729</w:t>
              </w:r>
            </w:ins>
          </w:p>
        </w:tc>
        <w:tc>
          <w:tcPr>
            <w:tcW w:w="1530" w:type="dxa"/>
            <w:tcBorders>
              <w:top w:val="nil"/>
              <w:left w:val="nil"/>
              <w:bottom w:val="single" w:sz="8" w:space="0" w:color="auto"/>
              <w:right w:val="single" w:sz="8" w:space="0" w:color="auto"/>
            </w:tcBorders>
            <w:shd w:val="clear" w:color="auto" w:fill="auto"/>
            <w:noWrap/>
            <w:vAlign w:val="center"/>
            <w:hideMark/>
            <w:tcPrChange w:id="122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1D86282B" w14:textId="77777777" w:rsidR="00A47119" w:rsidRPr="00A47119" w:rsidRDefault="00A47119" w:rsidP="00A47119">
            <w:pPr>
              <w:spacing w:after="0" w:line="240" w:lineRule="auto"/>
              <w:jc w:val="center"/>
              <w:rPr>
                <w:ins w:id="1230" w:author="Tricia Van Laar" w:date="2024-07-15T19:47:00Z"/>
                <w:rFonts w:ascii="Aptos Narrow" w:eastAsia="Times New Roman" w:hAnsi="Aptos Narrow"/>
                <w:color w:val="467886"/>
                <w:sz w:val="20"/>
                <w:szCs w:val="20"/>
                <w:u w:val="single"/>
                <w:rPrChange w:id="1231" w:author="Tricia Van Laar" w:date="2024-07-15T19:48:00Z">
                  <w:rPr>
                    <w:ins w:id="1232" w:author="Tricia Van Laar" w:date="2024-07-15T19:47:00Z"/>
                    <w:rFonts w:ascii="Aptos Narrow" w:eastAsia="Times New Roman" w:hAnsi="Aptos Narrow"/>
                    <w:color w:val="467886"/>
                    <w:sz w:val="24"/>
                    <w:szCs w:val="24"/>
                    <w:u w:val="single"/>
                  </w:rPr>
                </w:rPrChange>
              </w:rPr>
            </w:pPr>
            <w:ins w:id="1233" w:author="Tricia Van Laar" w:date="2024-07-15T19:47:00Z">
              <w:r w:rsidRPr="00A47119">
                <w:rPr>
                  <w:rFonts w:ascii="Aptos Narrow" w:eastAsia="Times New Roman" w:hAnsi="Aptos Narrow" w:cs="Calibri"/>
                  <w:color w:val="467886"/>
                  <w:sz w:val="20"/>
                  <w:szCs w:val="20"/>
                  <w:u w:val="single"/>
                  <w:rPrChange w:id="123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235" w:author="Tricia Van Laar" w:date="2024-07-15T19:48:00Z">
                    <w:rPr>
                      <w:rFonts w:ascii="Aptos Narrow" w:eastAsia="Times New Roman" w:hAnsi="Aptos Narrow" w:cs="Calibri"/>
                      <w:color w:val="467886"/>
                      <w:sz w:val="24"/>
                      <w:szCs w:val="24"/>
                      <w:u w:val="single"/>
                    </w:rPr>
                  </w:rPrChange>
                </w:rPr>
                <w:instrText>HYPERLINK "https://www.ncbi.nlm.nih.gov/sra/?term=SRR29202452"</w:instrText>
              </w:r>
              <w:r w:rsidRPr="00A47119">
                <w:rPr>
                  <w:rFonts w:ascii="Aptos Narrow" w:eastAsia="Times New Roman" w:hAnsi="Aptos Narrow" w:cs="Calibri"/>
                  <w:color w:val="467886"/>
                  <w:sz w:val="20"/>
                  <w:szCs w:val="20"/>
                  <w:u w:val="single"/>
                  <w:rPrChange w:id="123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23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238" w:author="Tricia Van Laar" w:date="2024-07-15T19:48:00Z">
                    <w:rPr>
                      <w:rFonts w:ascii="Aptos Narrow" w:eastAsia="Times New Roman" w:hAnsi="Aptos Narrow" w:cs="Calibri"/>
                      <w:color w:val="467886"/>
                      <w:sz w:val="24"/>
                      <w:szCs w:val="24"/>
                      <w:u w:val="single"/>
                    </w:rPr>
                  </w:rPrChange>
                </w:rPr>
                <w:t>SRR29202452</w:t>
              </w:r>
              <w:r w:rsidRPr="00A47119">
                <w:rPr>
                  <w:rFonts w:ascii="Aptos Narrow" w:eastAsia="Times New Roman" w:hAnsi="Aptos Narrow" w:cs="Calibri"/>
                  <w:color w:val="467886"/>
                  <w:sz w:val="20"/>
                  <w:szCs w:val="20"/>
                  <w:u w:val="single"/>
                  <w:rPrChange w:id="123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791DDE1E" w14:textId="77777777" w:rsidTr="00A47119">
        <w:trPr>
          <w:trHeight w:val="340"/>
          <w:ins w:id="1240" w:author="Tricia Van Laar" w:date="2024-07-15T19:47:00Z"/>
          <w:trPrChange w:id="124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24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5CC78E14" w14:textId="77777777" w:rsidR="00A47119" w:rsidRPr="00A47119" w:rsidRDefault="00A47119" w:rsidP="00A47119">
            <w:pPr>
              <w:spacing w:after="0" w:line="240" w:lineRule="auto"/>
              <w:jc w:val="center"/>
              <w:rPr>
                <w:ins w:id="1243" w:author="Tricia Van Laar" w:date="2024-07-15T19:47:00Z"/>
                <w:rFonts w:eastAsia="Times New Roman" w:cs="Calibri"/>
                <w:color w:val="000000"/>
                <w:sz w:val="20"/>
                <w:szCs w:val="20"/>
              </w:rPr>
            </w:pPr>
            <w:ins w:id="1244" w:author="Tricia Van Laar" w:date="2024-07-15T19:47:00Z">
              <w:r w:rsidRPr="00A47119">
                <w:rPr>
                  <w:rFonts w:eastAsia="Times New Roman" w:cs="Calibri"/>
                  <w:color w:val="000000"/>
                  <w:sz w:val="20"/>
                  <w:szCs w:val="20"/>
                </w:rPr>
                <w:t>CHSP09</w:t>
              </w:r>
            </w:ins>
          </w:p>
        </w:tc>
        <w:tc>
          <w:tcPr>
            <w:tcW w:w="830" w:type="dxa"/>
            <w:tcBorders>
              <w:top w:val="nil"/>
              <w:left w:val="nil"/>
              <w:bottom w:val="single" w:sz="8" w:space="0" w:color="auto"/>
              <w:right w:val="single" w:sz="8" w:space="0" w:color="auto"/>
            </w:tcBorders>
            <w:shd w:val="clear" w:color="auto" w:fill="auto"/>
            <w:noWrap/>
            <w:vAlign w:val="center"/>
            <w:hideMark/>
            <w:tcPrChange w:id="124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6EA26F1A" w14:textId="77777777" w:rsidR="00A47119" w:rsidRPr="00A47119" w:rsidRDefault="00A47119" w:rsidP="00A47119">
            <w:pPr>
              <w:spacing w:after="0" w:line="240" w:lineRule="auto"/>
              <w:jc w:val="center"/>
              <w:rPr>
                <w:ins w:id="1246" w:author="Tricia Van Laar" w:date="2024-07-15T19:47:00Z"/>
                <w:rFonts w:eastAsia="Times New Roman" w:cs="Calibri"/>
                <w:color w:val="000000"/>
                <w:sz w:val="20"/>
                <w:szCs w:val="20"/>
              </w:rPr>
            </w:pPr>
            <w:ins w:id="1247" w:author="Tricia Van Laar" w:date="2024-07-15T19:47:00Z">
              <w:r w:rsidRPr="00A47119">
                <w:rPr>
                  <w:rFonts w:eastAsia="Times New Roman" w:cs="Calibri"/>
                  <w:color w:val="000000"/>
                  <w:sz w:val="20"/>
                  <w:szCs w:val="20"/>
                </w:rPr>
                <w:t>319</w:t>
              </w:r>
            </w:ins>
          </w:p>
        </w:tc>
        <w:tc>
          <w:tcPr>
            <w:tcW w:w="834" w:type="dxa"/>
            <w:tcBorders>
              <w:top w:val="nil"/>
              <w:left w:val="nil"/>
              <w:bottom w:val="single" w:sz="8" w:space="0" w:color="auto"/>
              <w:right w:val="single" w:sz="8" w:space="0" w:color="auto"/>
            </w:tcBorders>
            <w:shd w:val="clear" w:color="auto" w:fill="auto"/>
            <w:noWrap/>
            <w:vAlign w:val="center"/>
            <w:hideMark/>
            <w:tcPrChange w:id="124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688D307A" w14:textId="77777777" w:rsidR="00A47119" w:rsidRPr="00A47119" w:rsidRDefault="00A47119" w:rsidP="00A47119">
            <w:pPr>
              <w:spacing w:after="0" w:line="240" w:lineRule="auto"/>
              <w:jc w:val="center"/>
              <w:rPr>
                <w:ins w:id="1249" w:author="Tricia Van Laar" w:date="2024-07-15T19:47:00Z"/>
                <w:rFonts w:eastAsia="Times New Roman" w:cs="Calibri"/>
                <w:color w:val="000000"/>
                <w:sz w:val="20"/>
                <w:szCs w:val="20"/>
              </w:rPr>
            </w:pPr>
            <w:ins w:id="125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25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0B89B814" w14:textId="77777777" w:rsidR="00A47119" w:rsidRPr="00A47119" w:rsidRDefault="00A47119" w:rsidP="00A47119">
            <w:pPr>
              <w:spacing w:after="0" w:line="240" w:lineRule="auto"/>
              <w:jc w:val="center"/>
              <w:rPr>
                <w:ins w:id="1252" w:author="Tricia Van Laar" w:date="2024-07-15T19:47:00Z"/>
                <w:rFonts w:eastAsia="Times New Roman" w:cs="Calibri"/>
                <w:color w:val="000000"/>
                <w:sz w:val="20"/>
                <w:szCs w:val="20"/>
              </w:rPr>
            </w:pPr>
            <w:ins w:id="1253" w:author="Tricia Van Laar" w:date="2024-07-15T19:47:00Z">
              <w:r w:rsidRPr="00A47119">
                <w:rPr>
                  <w:rFonts w:eastAsia="Times New Roman" w:cs="Calibri"/>
                  <w:color w:val="000000"/>
                  <w:sz w:val="20"/>
                  <w:szCs w:val="20"/>
                </w:rPr>
                <w:t>20659</w:t>
              </w:r>
            </w:ins>
          </w:p>
        </w:tc>
        <w:tc>
          <w:tcPr>
            <w:tcW w:w="990" w:type="dxa"/>
            <w:tcBorders>
              <w:top w:val="nil"/>
              <w:left w:val="nil"/>
              <w:bottom w:val="single" w:sz="8" w:space="0" w:color="auto"/>
              <w:right w:val="single" w:sz="8" w:space="0" w:color="auto"/>
            </w:tcBorders>
            <w:shd w:val="clear" w:color="auto" w:fill="auto"/>
            <w:noWrap/>
            <w:vAlign w:val="center"/>
            <w:hideMark/>
            <w:tcPrChange w:id="125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3D677F21" w14:textId="77777777" w:rsidR="00A47119" w:rsidRPr="00A47119" w:rsidRDefault="00A47119" w:rsidP="00A47119">
            <w:pPr>
              <w:spacing w:after="0" w:line="240" w:lineRule="auto"/>
              <w:jc w:val="center"/>
              <w:rPr>
                <w:ins w:id="1255" w:author="Tricia Van Laar" w:date="2024-07-15T19:47:00Z"/>
                <w:rFonts w:eastAsia="Times New Roman" w:cs="Calibri"/>
                <w:color w:val="000000"/>
                <w:sz w:val="20"/>
                <w:szCs w:val="20"/>
              </w:rPr>
            </w:pPr>
            <w:ins w:id="1256" w:author="Tricia Van Laar" w:date="2024-07-15T19:47:00Z">
              <w:r w:rsidRPr="00A47119">
                <w:rPr>
                  <w:rFonts w:eastAsia="Times New Roman" w:cs="Calibri"/>
                  <w:color w:val="000000"/>
                  <w:sz w:val="20"/>
                  <w:szCs w:val="20"/>
                </w:rPr>
                <w:t>18642</w:t>
              </w:r>
            </w:ins>
          </w:p>
        </w:tc>
        <w:tc>
          <w:tcPr>
            <w:tcW w:w="1170" w:type="dxa"/>
            <w:tcBorders>
              <w:top w:val="nil"/>
              <w:left w:val="nil"/>
              <w:bottom w:val="single" w:sz="8" w:space="0" w:color="auto"/>
              <w:right w:val="single" w:sz="8" w:space="0" w:color="auto"/>
            </w:tcBorders>
            <w:shd w:val="clear" w:color="auto" w:fill="auto"/>
            <w:noWrap/>
            <w:vAlign w:val="center"/>
            <w:hideMark/>
            <w:tcPrChange w:id="125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4684E0BE" w14:textId="77777777" w:rsidR="00A47119" w:rsidRPr="00A47119" w:rsidRDefault="00A47119" w:rsidP="00A47119">
            <w:pPr>
              <w:spacing w:after="0" w:line="240" w:lineRule="auto"/>
              <w:jc w:val="center"/>
              <w:rPr>
                <w:ins w:id="1258" w:author="Tricia Van Laar" w:date="2024-07-15T19:47:00Z"/>
                <w:rFonts w:eastAsia="Times New Roman" w:cs="Calibri"/>
                <w:color w:val="000000"/>
                <w:sz w:val="20"/>
                <w:szCs w:val="20"/>
              </w:rPr>
            </w:pPr>
            <w:ins w:id="1259" w:author="Tricia Van Laar" w:date="2024-07-15T19:47:00Z">
              <w:r w:rsidRPr="00A47119">
                <w:rPr>
                  <w:rFonts w:eastAsia="Times New Roman" w:cs="Calibri"/>
                  <w:color w:val="000000"/>
                  <w:sz w:val="20"/>
                  <w:szCs w:val="20"/>
                </w:rPr>
                <w:t>18256</w:t>
              </w:r>
            </w:ins>
          </w:p>
        </w:tc>
        <w:tc>
          <w:tcPr>
            <w:tcW w:w="1170" w:type="dxa"/>
            <w:tcBorders>
              <w:top w:val="nil"/>
              <w:left w:val="nil"/>
              <w:bottom w:val="single" w:sz="8" w:space="0" w:color="auto"/>
              <w:right w:val="single" w:sz="8" w:space="0" w:color="auto"/>
            </w:tcBorders>
            <w:shd w:val="clear" w:color="auto" w:fill="auto"/>
            <w:noWrap/>
            <w:vAlign w:val="center"/>
            <w:hideMark/>
            <w:tcPrChange w:id="126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2AEA4FF" w14:textId="77777777" w:rsidR="00A47119" w:rsidRPr="00A47119" w:rsidRDefault="00A47119" w:rsidP="00A47119">
            <w:pPr>
              <w:spacing w:after="0" w:line="240" w:lineRule="auto"/>
              <w:jc w:val="center"/>
              <w:rPr>
                <w:ins w:id="1261" w:author="Tricia Van Laar" w:date="2024-07-15T19:47:00Z"/>
                <w:rFonts w:eastAsia="Times New Roman" w:cs="Calibri"/>
                <w:color w:val="000000"/>
                <w:sz w:val="20"/>
                <w:szCs w:val="20"/>
              </w:rPr>
            </w:pPr>
            <w:ins w:id="1262" w:author="Tricia Van Laar" w:date="2024-07-15T19:47:00Z">
              <w:r w:rsidRPr="00A47119">
                <w:rPr>
                  <w:rFonts w:eastAsia="Times New Roman" w:cs="Calibri"/>
                  <w:color w:val="000000"/>
                  <w:sz w:val="20"/>
                  <w:szCs w:val="20"/>
                </w:rPr>
                <w:t>18305</w:t>
              </w:r>
            </w:ins>
          </w:p>
        </w:tc>
        <w:tc>
          <w:tcPr>
            <w:tcW w:w="900" w:type="dxa"/>
            <w:tcBorders>
              <w:top w:val="nil"/>
              <w:left w:val="nil"/>
              <w:bottom w:val="single" w:sz="8" w:space="0" w:color="auto"/>
              <w:right w:val="single" w:sz="8" w:space="0" w:color="auto"/>
            </w:tcBorders>
            <w:shd w:val="clear" w:color="auto" w:fill="auto"/>
            <w:noWrap/>
            <w:vAlign w:val="center"/>
            <w:hideMark/>
            <w:tcPrChange w:id="126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30FCD1E2" w14:textId="77777777" w:rsidR="00A47119" w:rsidRPr="00A47119" w:rsidRDefault="00A47119" w:rsidP="00A47119">
            <w:pPr>
              <w:spacing w:after="0" w:line="240" w:lineRule="auto"/>
              <w:jc w:val="center"/>
              <w:rPr>
                <w:ins w:id="1264" w:author="Tricia Van Laar" w:date="2024-07-15T19:47:00Z"/>
                <w:rFonts w:eastAsia="Times New Roman" w:cs="Calibri"/>
                <w:color w:val="000000"/>
                <w:sz w:val="20"/>
                <w:szCs w:val="20"/>
              </w:rPr>
            </w:pPr>
            <w:ins w:id="1265" w:author="Tricia Van Laar" w:date="2024-07-15T19:47:00Z">
              <w:r w:rsidRPr="00A47119">
                <w:rPr>
                  <w:rFonts w:eastAsia="Times New Roman" w:cs="Calibri"/>
                  <w:color w:val="000000"/>
                  <w:sz w:val="20"/>
                  <w:szCs w:val="20"/>
                </w:rPr>
                <w:t>17466</w:t>
              </w:r>
            </w:ins>
          </w:p>
        </w:tc>
        <w:tc>
          <w:tcPr>
            <w:tcW w:w="1350" w:type="dxa"/>
            <w:tcBorders>
              <w:top w:val="nil"/>
              <w:left w:val="nil"/>
              <w:bottom w:val="single" w:sz="8" w:space="0" w:color="auto"/>
              <w:right w:val="single" w:sz="8" w:space="0" w:color="auto"/>
            </w:tcBorders>
            <w:shd w:val="clear" w:color="auto" w:fill="auto"/>
            <w:noWrap/>
            <w:vAlign w:val="center"/>
            <w:hideMark/>
            <w:tcPrChange w:id="126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6E0C9FB1" w14:textId="77777777" w:rsidR="00A47119" w:rsidRPr="00A47119" w:rsidRDefault="00A47119" w:rsidP="00A47119">
            <w:pPr>
              <w:spacing w:after="0" w:line="240" w:lineRule="auto"/>
              <w:jc w:val="center"/>
              <w:rPr>
                <w:ins w:id="1267" w:author="Tricia Van Laar" w:date="2024-07-15T19:47:00Z"/>
                <w:rFonts w:eastAsia="Times New Roman" w:cs="Calibri"/>
                <w:color w:val="000000"/>
                <w:sz w:val="20"/>
                <w:szCs w:val="20"/>
              </w:rPr>
            </w:pPr>
            <w:ins w:id="1268" w:author="Tricia Van Laar" w:date="2024-07-15T19:47:00Z">
              <w:r w:rsidRPr="00A47119">
                <w:rPr>
                  <w:rFonts w:eastAsia="Times New Roman" w:cs="Calibri"/>
                  <w:color w:val="000000"/>
                  <w:sz w:val="20"/>
                  <w:szCs w:val="20"/>
                </w:rPr>
                <w:t>17133</w:t>
              </w:r>
            </w:ins>
          </w:p>
        </w:tc>
        <w:tc>
          <w:tcPr>
            <w:tcW w:w="1530" w:type="dxa"/>
            <w:tcBorders>
              <w:top w:val="nil"/>
              <w:left w:val="nil"/>
              <w:bottom w:val="single" w:sz="8" w:space="0" w:color="auto"/>
              <w:right w:val="single" w:sz="8" w:space="0" w:color="auto"/>
            </w:tcBorders>
            <w:shd w:val="clear" w:color="auto" w:fill="auto"/>
            <w:noWrap/>
            <w:vAlign w:val="center"/>
            <w:hideMark/>
            <w:tcPrChange w:id="126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75574C46" w14:textId="77777777" w:rsidR="00A47119" w:rsidRPr="00A47119" w:rsidRDefault="00A47119" w:rsidP="00A47119">
            <w:pPr>
              <w:spacing w:after="0" w:line="240" w:lineRule="auto"/>
              <w:jc w:val="center"/>
              <w:rPr>
                <w:ins w:id="1270" w:author="Tricia Van Laar" w:date="2024-07-15T19:47:00Z"/>
                <w:rFonts w:ascii="Aptos Narrow" w:eastAsia="Times New Roman" w:hAnsi="Aptos Narrow"/>
                <w:color w:val="467886"/>
                <w:sz w:val="20"/>
                <w:szCs w:val="20"/>
                <w:u w:val="single"/>
                <w:rPrChange w:id="1271" w:author="Tricia Van Laar" w:date="2024-07-15T19:48:00Z">
                  <w:rPr>
                    <w:ins w:id="1272" w:author="Tricia Van Laar" w:date="2024-07-15T19:47:00Z"/>
                    <w:rFonts w:ascii="Aptos Narrow" w:eastAsia="Times New Roman" w:hAnsi="Aptos Narrow"/>
                    <w:color w:val="467886"/>
                    <w:sz w:val="24"/>
                    <w:szCs w:val="24"/>
                    <w:u w:val="single"/>
                  </w:rPr>
                </w:rPrChange>
              </w:rPr>
            </w:pPr>
            <w:ins w:id="1273" w:author="Tricia Van Laar" w:date="2024-07-15T19:47:00Z">
              <w:r w:rsidRPr="00A47119">
                <w:rPr>
                  <w:rFonts w:ascii="Aptos Narrow" w:eastAsia="Times New Roman" w:hAnsi="Aptos Narrow" w:cs="Calibri"/>
                  <w:color w:val="467886"/>
                  <w:sz w:val="20"/>
                  <w:szCs w:val="20"/>
                  <w:u w:val="single"/>
                  <w:rPrChange w:id="127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275" w:author="Tricia Van Laar" w:date="2024-07-15T19:48:00Z">
                    <w:rPr>
                      <w:rFonts w:ascii="Aptos Narrow" w:eastAsia="Times New Roman" w:hAnsi="Aptos Narrow" w:cs="Calibri"/>
                      <w:color w:val="467886"/>
                      <w:sz w:val="24"/>
                      <w:szCs w:val="24"/>
                      <w:u w:val="single"/>
                    </w:rPr>
                  </w:rPrChange>
                </w:rPr>
                <w:instrText>HYPERLINK "https://www.ncbi.nlm.nih.gov/sra/?term=SRR29202449"</w:instrText>
              </w:r>
              <w:r w:rsidRPr="00A47119">
                <w:rPr>
                  <w:rFonts w:ascii="Aptos Narrow" w:eastAsia="Times New Roman" w:hAnsi="Aptos Narrow" w:cs="Calibri"/>
                  <w:color w:val="467886"/>
                  <w:sz w:val="20"/>
                  <w:szCs w:val="20"/>
                  <w:u w:val="single"/>
                  <w:rPrChange w:id="127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27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278" w:author="Tricia Van Laar" w:date="2024-07-15T19:48:00Z">
                    <w:rPr>
                      <w:rFonts w:ascii="Aptos Narrow" w:eastAsia="Times New Roman" w:hAnsi="Aptos Narrow" w:cs="Calibri"/>
                      <w:color w:val="467886"/>
                      <w:sz w:val="24"/>
                      <w:szCs w:val="24"/>
                      <w:u w:val="single"/>
                    </w:rPr>
                  </w:rPrChange>
                </w:rPr>
                <w:t>SRR29202449</w:t>
              </w:r>
              <w:r w:rsidRPr="00A47119">
                <w:rPr>
                  <w:rFonts w:ascii="Aptos Narrow" w:eastAsia="Times New Roman" w:hAnsi="Aptos Narrow" w:cs="Calibri"/>
                  <w:color w:val="467886"/>
                  <w:sz w:val="20"/>
                  <w:szCs w:val="20"/>
                  <w:u w:val="single"/>
                  <w:rPrChange w:id="127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3BDA27E6" w14:textId="77777777" w:rsidTr="00A47119">
        <w:trPr>
          <w:trHeight w:val="340"/>
          <w:ins w:id="1280" w:author="Tricia Van Laar" w:date="2024-07-15T19:47:00Z"/>
          <w:trPrChange w:id="128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28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50DCE30" w14:textId="77777777" w:rsidR="00A47119" w:rsidRPr="00A47119" w:rsidRDefault="00A47119" w:rsidP="00A47119">
            <w:pPr>
              <w:spacing w:after="0" w:line="240" w:lineRule="auto"/>
              <w:jc w:val="center"/>
              <w:rPr>
                <w:ins w:id="1283" w:author="Tricia Van Laar" w:date="2024-07-15T19:47:00Z"/>
                <w:rFonts w:eastAsia="Times New Roman" w:cs="Calibri"/>
                <w:color w:val="000000"/>
                <w:sz w:val="20"/>
                <w:szCs w:val="20"/>
              </w:rPr>
            </w:pPr>
            <w:ins w:id="1284" w:author="Tricia Van Laar" w:date="2024-07-15T19:47:00Z">
              <w:r w:rsidRPr="00A47119">
                <w:rPr>
                  <w:rFonts w:eastAsia="Times New Roman" w:cs="Calibri"/>
                  <w:color w:val="000000"/>
                  <w:sz w:val="20"/>
                  <w:szCs w:val="20"/>
                </w:rPr>
                <w:t>CHSP10</w:t>
              </w:r>
            </w:ins>
          </w:p>
        </w:tc>
        <w:tc>
          <w:tcPr>
            <w:tcW w:w="830" w:type="dxa"/>
            <w:tcBorders>
              <w:top w:val="nil"/>
              <w:left w:val="nil"/>
              <w:bottom w:val="single" w:sz="8" w:space="0" w:color="auto"/>
              <w:right w:val="single" w:sz="8" w:space="0" w:color="auto"/>
            </w:tcBorders>
            <w:shd w:val="clear" w:color="auto" w:fill="auto"/>
            <w:noWrap/>
            <w:vAlign w:val="center"/>
            <w:hideMark/>
            <w:tcPrChange w:id="128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6DABEA7E" w14:textId="77777777" w:rsidR="00A47119" w:rsidRPr="00A47119" w:rsidRDefault="00A47119" w:rsidP="00A47119">
            <w:pPr>
              <w:spacing w:after="0" w:line="240" w:lineRule="auto"/>
              <w:jc w:val="center"/>
              <w:rPr>
                <w:ins w:id="1286" w:author="Tricia Van Laar" w:date="2024-07-15T19:47:00Z"/>
                <w:rFonts w:eastAsia="Times New Roman" w:cs="Calibri"/>
                <w:color w:val="000000"/>
                <w:sz w:val="20"/>
                <w:szCs w:val="20"/>
              </w:rPr>
            </w:pPr>
            <w:ins w:id="1287" w:author="Tricia Van Laar" w:date="2024-07-15T19:47:00Z">
              <w:r w:rsidRPr="00A47119">
                <w:rPr>
                  <w:rFonts w:eastAsia="Times New Roman" w:cs="Calibri"/>
                  <w:color w:val="000000"/>
                  <w:sz w:val="20"/>
                  <w:szCs w:val="20"/>
                </w:rPr>
                <w:t>326</w:t>
              </w:r>
            </w:ins>
          </w:p>
        </w:tc>
        <w:tc>
          <w:tcPr>
            <w:tcW w:w="834" w:type="dxa"/>
            <w:tcBorders>
              <w:top w:val="nil"/>
              <w:left w:val="nil"/>
              <w:bottom w:val="single" w:sz="8" w:space="0" w:color="auto"/>
              <w:right w:val="single" w:sz="8" w:space="0" w:color="auto"/>
            </w:tcBorders>
            <w:shd w:val="clear" w:color="auto" w:fill="auto"/>
            <w:noWrap/>
            <w:vAlign w:val="center"/>
            <w:hideMark/>
            <w:tcPrChange w:id="128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774FC28E" w14:textId="77777777" w:rsidR="00A47119" w:rsidRPr="00A47119" w:rsidRDefault="00A47119" w:rsidP="00A47119">
            <w:pPr>
              <w:spacing w:after="0" w:line="240" w:lineRule="auto"/>
              <w:jc w:val="center"/>
              <w:rPr>
                <w:ins w:id="1289" w:author="Tricia Van Laar" w:date="2024-07-15T19:47:00Z"/>
                <w:rFonts w:eastAsia="Times New Roman" w:cs="Calibri"/>
                <w:color w:val="000000"/>
                <w:sz w:val="20"/>
                <w:szCs w:val="20"/>
              </w:rPr>
            </w:pPr>
            <w:ins w:id="129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29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49E7B93F" w14:textId="77777777" w:rsidR="00A47119" w:rsidRPr="00A47119" w:rsidRDefault="00A47119" w:rsidP="00A47119">
            <w:pPr>
              <w:spacing w:after="0" w:line="240" w:lineRule="auto"/>
              <w:jc w:val="center"/>
              <w:rPr>
                <w:ins w:id="1292" w:author="Tricia Van Laar" w:date="2024-07-15T19:47:00Z"/>
                <w:rFonts w:eastAsia="Times New Roman" w:cs="Calibri"/>
                <w:color w:val="000000"/>
                <w:sz w:val="20"/>
                <w:szCs w:val="20"/>
              </w:rPr>
            </w:pPr>
            <w:ins w:id="1293" w:author="Tricia Van Laar" w:date="2024-07-15T19:47:00Z">
              <w:r w:rsidRPr="00A47119">
                <w:rPr>
                  <w:rFonts w:eastAsia="Times New Roman" w:cs="Calibri"/>
                  <w:color w:val="000000"/>
                  <w:sz w:val="20"/>
                  <w:szCs w:val="20"/>
                </w:rPr>
                <w:t>44570</w:t>
              </w:r>
            </w:ins>
          </w:p>
        </w:tc>
        <w:tc>
          <w:tcPr>
            <w:tcW w:w="990" w:type="dxa"/>
            <w:tcBorders>
              <w:top w:val="nil"/>
              <w:left w:val="nil"/>
              <w:bottom w:val="single" w:sz="8" w:space="0" w:color="auto"/>
              <w:right w:val="single" w:sz="8" w:space="0" w:color="auto"/>
            </w:tcBorders>
            <w:shd w:val="clear" w:color="auto" w:fill="auto"/>
            <w:noWrap/>
            <w:vAlign w:val="center"/>
            <w:hideMark/>
            <w:tcPrChange w:id="129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9BA82DF" w14:textId="77777777" w:rsidR="00A47119" w:rsidRPr="00A47119" w:rsidRDefault="00A47119" w:rsidP="00A47119">
            <w:pPr>
              <w:spacing w:after="0" w:line="240" w:lineRule="auto"/>
              <w:jc w:val="center"/>
              <w:rPr>
                <w:ins w:id="1295" w:author="Tricia Van Laar" w:date="2024-07-15T19:47:00Z"/>
                <w:rFonts w:eastAsia="Times New Roman" w:cs="Calibri"/>
                <w:color w:val="000000"/>
                <w:sz w:val="20"/>
                <w:szCs w:val="20"/>
              </w:rPr>
            </w:pPr>
            <w:ins w:id="1296" w:author="Tricia Van Laar" w:date="2024-07-15T19:47:00Z">
              <w:r w:rsidRPr="00A47119">
                <w:rPr>
                  <w:rFonts w:eastAsia="Times New Roman" w:cs="Calibri"/>
                  <w:color w:val="000000"/>
                  <w:sz w:val="20"/>
                  <w:szCs w:val="20"/>
                </w:rPr>
                <w:t>40618</w:t>
              </w:r>
            </w:ins>
          </w:p>
        </w:tc>
        <w:tc>
          <w:tcPr>
            <w:tcW w:w="1170" w:type="dxa"/>
            <w:tcBorders>
              <w:top w:val="nil"/>
              <w:left w:val="nil"/>
              <w:bottom w:val="single" w:sz="8" w:space="0" w:color="auto"/>
              <w:right w:val="single" w:sz="8" w:space="0" w:color="auto"/>
            </w:tcBorders>
            <w:shd w:val="clear" w:color="auto" w:fill="auto"/>
            <w:noWrap/>
            <w:vAlign w:val="center"/>
            <w:hideMark/>
            <w:tcPrChange w:id="129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633B8ECF" w14:textId="77777777" w:rsidR="00A47119" w:rsidRPr="00A47119" w:rsidRDefault="00A47119" w:rsidP="00A47119">
            <w:pPr>
              <w:spacing w:after="0" w:line="240" w:lineRule="auto"/>
              <w:jc w:val="center"/>
              <w:rPr>
                <w:ins w:id="1298" w:author="Tricia Van Laar" w:date="2024-07-15T19:47:00Z"/>
                <w:rFonts w:eastAsia="Times New Roman" w:cs="Calibri"/>
                <w:color w:val="000000"/>
                <w:sz w:val="20"/>
                <w:szCs w:val="20"/>
              </w:rPr>
            </w:pPr>
            <w:ins w:id="1299" w:author="Tricia Van Laar" w:date="2024-07-15T19:47:00Z">
              <w:r w:rsidRPr="00A47119">
                <w:rPr>
                  <w:rFonts w:eastAsia="Times New Roman" w:cs="Calibri"/>
                  <w:color w:val="000000"/>
                  <w:sz w:val="20"/>
                  <w:szCs w:val="20"/>
                </w:rPr>
                <w:t>39818</w:t>
              </w:r>
            </w:ins>
          </w:p>
        </w:tc>
        <w:tc>
          <w:tcPr>
            <w:tcW w:w="1170" w:type="dxa"/>
            <w:tcBorders>
              <w:top w:val="nil"/>
              <w:left w:val="nil"/>
              <w:bottom w:val="single" w:sz="8" w:space="0" w:color="auto"/>
              <w:right w:val="single" w:sz="8" w:space="0" w:color="auto"/>
            </w:tcBorders>
            <w:shd w:val="clear" w:color="auto" w:fill="auto"/>
            <w:noWrap/>
            <w:vAlign w:val="center"/>
            <w:hideMark/>
            <w:tcPrChange w:id="130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7EE28751" w14:textId="77777777" w:rsidR="00A47119" w:rsidRPr="00A47119" w:rsidRDefault="00A47119" w:rsidP="00A47119">
            <w:pPr>
              <w:spacing w:after="0" w:line="240" w:lineRule="auto"/>
              <w:jc w:val="center"/>
              <w:rPr>
                <w:ins w:id="1301" w:author="Tricia Van Laar" w:date="2024-07-15T19:47:00Z"/>
                <w:rFonts w:eastAsia="Times New Roman" w:cs="Calibri"/>
                <w:color w:val="000000"/>
                <w:sz w:val="20"/>
                <w:szCs w:val="20"/>
              </w:rPr>
            </w:pPr>
            <w:ins w:id="1302" w:author="Tricia Van Laar" w:date="2024-07-15T19:47:00Z">
              <w:r w:rsidRPr="00A47119">
                <w:rPr>
                  <w:rFonts w:eastAsia="Times New Roman" w:cs="Calibri"/>
                  <w:color w:val="000000"/>
                  <w:sz w:val="20"/>
                  <w:szCs w:val="20"/>
                </w:rPr>
                <w:t>39740</w:t>
              </w:r>
            </w:ins>
          </w:p>
        </w:tc>
        <w:tc>
          <w:tcPr>
            <w:tcW w:w="900" w:type="dxa"/>
            <w:tcBorders>
              <w:top w:val="nil"/>
              <w:left w:val="nil"/>
              <w:bottom w:val="single" w:sz="8" w:space="0" w:color="auto"/>
              <w:right w:val="single" w:sz="8" w:space="0" w:color="auto"/>
            </w:tcBorders>
            <w:shd w:val="clear" w:color="auto" w:fill="auto"/>
            <w:noWrap/>
            <w:vAlign w:val="center"/>
            <w:hideMark/>
            <w:tcPrChange w:id="130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536E32C0" w14:textId="77777777" w:rsidR="00A47119" w:rsidRPr="00A47119" w:rsidRDefault="00A47119" w:rsidP="00A47119">
            <w:pPr>
              <w:spacing w:after="0" w:line="240" w:lineRule="auto"/>
              <w:jc w:val="center"/>
              <w:rPr>
                <w:ins w:id="1304" w:author="Tricia Van Laar" w:date="2024-07-15T19:47:00Z"/>
                <w:rFonts w:eastAsia="Times New Roman" w:cs="Calibri"/>
                <w:color w:val="000000"/>
                <w:sz w:val="20"/>
                <w:szCs w:val="20"/>
              </w:rPr>
            </w:pPr>
            <w:ins w:id="1305" w:author="Tricia Van Laar" w:date="2024-07-15T19:47:00Z">
              <w:r w:rsidRPr="00A47119">
                <w:rPr>
                  <w:rFonts w:eastAsia="Times New Roman" w:cs="Calibri"/>
                  <w:color w:val="000000"/>
                  <w:sz w:val="20"/>
                  <w:szCs w:val="20"/>
                </w:rPr>
                <w:t>37751</w:t>
              </w:r>
            </w:ins>
          </w:p>
        </w:tc>
        <w:tc>
          <w:tcPr>
            <w:tcW w:w="1350" w:type="dxa"/>
            <w:tcBorders>
              <w:top w:val="nil"/>
              <w:left w:val="nil"/>
              <w:bottom w:val="single" w:sz="8" w:space="0" w:color="auto"/>
              <w:right w:val="single" w:sz="8" w:space="0" w:color="auto"/>
            </w:tcBorders>
            <w:shd w:val="clear" w:color="auto" w:fill="auto"/>
            <w:noWrap/>
            <w:vAlign w:val="center"/>
            <w:hideMark/>
            <w:tcPrChange w:id="130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459DC10C" w14:textId="77777777" w:rsidR="00A47119" w:rsidRPr="00A47119" w:rsidRDefault="00A47119" w:rsidP="00A47119">
            <w:pPr>
              <w:spacing w:after="0" w:line="240" w:lineRule="auto"/>
              <w:jc w:val="center"/>
              <w:rPr>
                <w:ins w:id="1307" w:author="Tricia Van Laar" w:date="2024-07-15T19:47:00Z"/>
                <w:rFonts w:eastAsia="Times New Roman" w:cs="Calibri"/>
                <w:color w:val="000000"/>
                <w:sz w:val="20"/>
                <w:szCs w:val="20"/>
              </w:rPr>
            </w:pPr>
            <w:ins w:id="1308" w:author="Tricia Van Laar" w:date="2024-07-15T19:47:00Z">
              <w:r w:rsidRPr="00A47119">
                <w:rPr>
                  <w:rFonts w:eastAsia="Times New Roman" w:cs="Calibri"/>
                  <w:color w:val="000000"/>
                  <w:sz w:val="20"/>
                  <w:szCs w:val="20"/>
                </w:rPr>
                <w:t>37589</w:t>
              </w:r>
            </w:ins>
          </w:p>
        </w:tc>
        <w:tc>
          <w:tcPr>
            <w:tcW w:w="1530" w:type="dxa"/>
            <w:tcBorders>
              <w:top w:val="nil"/>
              <w:left w:val="nil"/>
              <w:bottom w:val="single" w:sz="8" w:space="0" w:color="auto"/>
              <w:right w:val="single" w:sz="8" w:space="0" w:color="auto"/>
            </w:tcBorders>
            <w:shd w:val="clear" w:color="auto" w:fill="auto"/>
            <w:noWrap/>
            <w:vAlign w:val="center"/>
            <w:hideMark/>
            <w:tcPrChange w:id="130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5003C645" w14:textId="77777777" w:rsidR="00A47119" w:rsidRPr="00A47119" w:rsidRDefault="00A47119" w:rsidP="00A47119">
            <w:pPr>
              <w:spacing w:after="0" w:line="240" w:lineRule="auto"/>
              <w:jc w:val="center"/>
              <w:rPr>
                <w:ins w:id="1310" w:author="Tricia Van Laar" w:date="2024-07-15T19:47:00Z"/>
                <w:rFonts w:ascii="Aptos Narrow" w:eastAsia="Times New Roman" w:hAnsi="Aptos Narrow"/>
                <w:color w:val="467886"/>
                <w:sz w:val="20"/>
                <w:szCs w:val="20"/>
                <w:u w:val="single"/>
                <w:rPrChange w:id="1311" w:author="Tricia Van Laar" w:date="2024-07-15T19:48:00Z">
                  <w:rPr>
                    <w:ins w:id="1312" w:author="Tricia Van Laar" w:date="2024-07-15T19:47:00Z"/>
                    <w:rFonts w:ascii="Aptos Narrow" w:eastAsia="Times New Roman" w:hAnsi="Aptos Narrow"/>
                    <w:color w:val="467886"/>
                    <w:sz w:val="24"/>
                    <w:szCs w:val="24"/>
                    <w:u w:val="single"/>
                  </w:rPr>
                </w:rPrChange>
              </w:rPr>
            </w:pPr>
            <w:ins w:id="1313" w:author="Tricia Van Laar" w:date="2024-07-15T19:47:00Z">
              <w:r w:rsidRPr="00A47119">
                <w:rPr>
                  <w:rFonts w:ascii="Aptos Narrow" w:eastAsia="Times New Roman" w:hAnsi="Aptos Narrow" w:cs="Calibri"/>
                  <w:color w:val="467886"/>
                  <w:sz w:val="20"/>
                  <w:szCs w:val="20"/>
                  <w:u w:val="single"/>
                  <w:rPrChange w:id="131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315" w:author="Tricia Van Laar" w:date="2024-07-15T19:48:00Z">
                    <w:rPr>
                      <w:rFonts w:ascii="Aptos Narrow" w:eastAsia="Times New Roman" w:hAnsi="Aptos Narrow" w:cs="Calibri"/>
                      <w:color w:val="467886"/>
                      <w:sz w:val="24"/>
                      <w:szCs w:val="24"/>
                      <w:u w:val="single"/>
                    </w:rPr>
                  </w:rPrChange>
                </w:rPr>
                <w:instrText>HYPERLINK "https://www.ncbi.nlm.nih.gov/sra/?term=SRR29202448"</w:instrText>
              </w:r>
              <w:r w:rsidRPr="00A47119">
                <w:rPr>
                  <w:rFonts w:ascii="Aptos Narrow" w:eastAsia="Times New Roman" w:hAnsi="Aptos Narrow" w:cs="Calibri"/>
                  <w:color w:val="467886"/>
                  <w:sz w:val="20"/>
                  <w:szCs w:val="20"/>
                  <w:u w:val="single"/>
                  <w:rPrChange w:id="131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31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318" w:author="Tricia Van Laar" w:date="2024-07-15T19:48:00Z">
                    <w:rPr>
                      <w:rFonts w:ascii="Aptos Narrow" w:eastAsia="Times New Roman" w:hAnsi="Aptos Narrow" w:cs="Calibri"/>
                      <w:color w:val="467886"/>
                      <w:sz w:val="24"/>
                      <w:szCs w:val="24"/>
                      <w:u w:val="single"/>
                    </w:rPr>
                  </w:rPrChange>
                </w:rPr>
                <w:t>SRR29202448</w:t>
              </w:r>
              <w:r w:rsidRPr="00A47119">
                <w:rPr>
                  <w:rFonts w:ascii="Aptos Narrow" w:eastAsia="Times New Roman" w:hAnsi="Aptos Narrow" w:cs="Calibri"/>
                  <w:color w:val="467886"/>
                  <w:sz w:val="20"/>
                  <w:szCs w:val="20"/>
                  <w:u w:val="single"/>
                  <w:rPrChange w:id="131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298A20F5" w14:textId="77777777" w:rsidTr="00A47119">
        <w:trPr>
          <w:trHeight w:val="340"/>
          <w:ins w:id="1320" w:author="Tricia Van Laar" w:date="2024-07-15T19:47:00Z"/>
          <w:trPrChange w:id="132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32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B396C6F" w14:textId="77777777" w:rsidR="00A47119" w:rsidRPr="00A47119" w:rsidRDefault="00A47119" w:rsidP="00A47119">
            <w:pPr>
              <w:spacing w:after="0" w:line="240" w:lineRule="auto"/>
              <w:jc w:val="center"/>
              <w:rPr>
                <w:ins w:id="1323" w:author="Tricia Van Laar" w:date="2024-07-15T19:47:00Z"/>
                <w:rFonts w:eastAsia="Times New Roman" w:cs="Calibri"/>
                <w:color w:val="000000"/>
                <w:sz w:val="20"/>
                <w:szCs w:val="20"/>
              </w:rPr>
            </w:pPr>
            <w:ins w:id="1324" w:author="Tricia Van Laar" w:date="2024-07-15T19:47:00Z">
              <w:r w:rsidRPr="00A47119">
                <w:rPr>
                  <w:rFonts w:eastAsia="Times New Roman" w:cs="Calibri"/>
                  <w:color w:val="000000"/>
                  <w:sz w:val="20"/>
                  <w:szCs w:val="20"/>
                </w:rPr>
                <w:t>CHSP11</w:t>
              </w:r>
            </w:ins>
          </w:p>
        </w:tc>
        <w:tc>
          <w:tcPr>
            <w:tcW w:w="830" w:type="dxa"/>
            <w:tcBorders>
              <w:top w:val="nil"/>
              <w:left w:val="nil"/>
              <w:bottom w:val="single" w:sz="8" w:space="0" w:color="auto"/>
              <w:right w:val="single" w:sz="8" w:space="0" w:color="auto"/>
            </w:tcBorders>
            <w:shd w:val="clear" w:color="auto" w:fill="auto"/>
            <w:noWrap/>
            <w:vAlign w:val="center"/>
            <w:hideMark/>
            <w:tcPrChange w:id="132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2501BBE9" w14:textId="77777777" w:rsidR="00A47119" w:rsidRPr="00A47119" w:rsidRDefault="00A47119" w:rsidP="00A47119">
            <w:pPr>
              <w:spacing w:after="0" w:line="240" w:lineRule="auto"/>
              <w:jc w:val="center"/>
              <w:rPr>
                <w:ins w:id="1326" w:author="Tricia Van Laar" w:date="2024-07-15T19:47:00Z"/>
                <w:rFonts w:eastAsia="Times New Roman" w:cs="Calibri"/>
                <w:color w:val="000000"/>
                <w:sz w:val="20"/>
                <w:szCs w:val="20"/>
              </w:rPr>
            </w:pPr>
            <w:ins w:id="1327" w:author="Tricia Van Laar" w:date="2024-07-15T19:47:00Z">
              <w:r w:rsidRPr="00A47119">
                <w:rPr>
                  <w:rFonts w:eastAsia="Times New Roman" w:cs="Calibri"/>
                  <w:color w:val="000000"/>
                  <w:sz w:val="20"/>
                  <w:szCs w:val="20"/>
                </w:rPr>
                <w:t>22</w:t>
              </w:r>
            </w:ins>
          </w:p>
        </w:tc>
        <w:tc>
          <w:tcPr>
            <w:tcW w:w="834" w:type="dxa"/>
            <w:tcBorders>
              <w:top w:val="nil"/>
              <w:left w:val="nil"/>
              <w:bottom w:val="single" w:sz="8" w:space="0" w:color="auto"/>
              <w:right w:val="single" w:sz="8" w:space="0" w:color="auto"/>
            </w:tcBorders>
            <w:shd w:val="clear" w:color="auto" w:fill="auto"/>
            <w:noWrap/>
            <w:vAlign w:val="center"/>
            <w:hideMark/>
            <w:tcPrChange w:id="132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4E92AE76" w14:textId="77777777" w:rsidR="00A47119" w:rsidRPr="00A47119" w:rsidRDefault="00A47119" w:rsidP="00A47119">
            <w:pPr>
              <w:spacing w:after="0" w:line="240" w:lineRule="auto"/>
              <w:jc w:val="center"/>
              <w:rPr>
                <w:ins w:id="1329" w:author="Tricia Van Laar" w:date="2024-07-15T19:47:00Z"/>
                <w:rFonts w:eastAsia="Times New Roman" w:cs="Calibri"/>
                <w:color w:val="000000"/>
                <w:sz w:val="20"/>
                <w:szCs w:val="20"/>
              </w:rPr>
            </w:pPr>
            <w:ins w:id="133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33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6C3BD662" w14:textId="77777777" w:rsidR="00A47119" w:rsidRPr="00A47119" w:rsidRDefault="00A47119" w:rsidP="00A47119">
            <w:pPr>
              <w:spacing w:after="0" w:line="240" w:lineRule="auto"/>
              <w:jc w:val="center"/>
              <w:rPr>
                <w:ins w:id="1332" w:author="Tricia Van Laar" w:date="2024-07-15T19:47:00Z"/>
                <w:rFonts w:eastAsia="Times New Roman" w:cs="Calibri"/>
                <w:color w:val="000000"/>
                <w:sz w:val="20"/>
                <w:szCs w:val="20"/>
              </w:rPr>
            </w:pPr>
            <w:ins w:id="1333" w:author="Tricia Van Laar" w:date="2024-07-15T19:47:00Z">
              <w:r w:rsidRPr="00A47119">
                <w:rPr>
                  <w:rFonts w:eastAsia="Times New Roman" w:cs="Calibri"/>
                  <w:color w:val="000000"/>
                  <w:sz w:val="20"/>
                  <w:szCs w:val="20"/>
                </w:rPr>
                <w:t>19470</w:t>
              </w:r>
            </w:ins>
          </w:p>
        </w:tc>
        <w:tc>
          <w:tcPr>
            <w:tcW w:w="990" w:type="dxa"/>
            <w:tcBorders>
              <w:top w:val="nil"/>
              <w:left w:val="nil"/>
              <w:bottom w:val="single" w:sz="8" w:space="0" w:color="auto"/>
              <w:right w:val="single" w:sz="8" w:space="0" w:color="auto"/>
            </w:tcBorders>
            <w:shd w:val="clear" w:color="auto" w:fill="auto"/>
            <w:noWrap/>
            <w:vAlign w:val="center"/>
            <w:hideMark/>
            <w:tcPrChange w:id="133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4E9C4E8F" w14:textId="77777777" w:rsidR="00A47119" w:rsidRPr="00A47119" w:rsidRDefault="00A47119" w:rsidP="00A47119">
            <w:pPr>
              <w:spacing w:after="0" w:line="240" w:lineRule="auto"/>
              <w:jc w:val="center"/>
              <w:rPr>
                <w:ins w:id="1335" w:author="Tricia Van Laar" w:date="2024-07-15T19:47:00Z"/>
                <w:rFonts w:eastAsia="Times New Roman" w:cs="Calibri"/>
                <w:color w:val="000000"/>
                <w:sz w:val="20"/>
                <w:szCs w:val="20"/>
              </w:rPr>
            </w:pPr>
            <w:ins w:id="1336" w:author="Tricia Van Laar" w:date="2024-07-15T19:47:00Z">
              <w:r w:rsidRPr="00A47119">
                <w:rPr>
                  <w:rFonts w:eastAsia="Times New Roman" w:cs="Calibri"/>
                  <w:color w:val="000000"/>
                  <w:sz w:val="20"/>
                  <w:szCs w:val="20"/>
                </w:rPr>
                <w:t>18049</w:t>
              </w:r>
            </w:ins>
          </w:p>
        </w:tc>
        <w:tc>
          <w:tcPr>
            <w:tcW w:w="1170" w:type="dxa"/>
            <w:tcBorders>
              <w:top w:val="nil"/>
              <w:left w:val="nil"/>
              <w:bottom w:val="single" w:sz="8" w:space="0" w:color="auto"/>
              <w:right w:val="single" w:sz="8" w:space="0" w:color="auto"/>
            </w:tcBorders>
            <w:shd w:val="clear" w:color="auto" w:fill="auto"/>
            <w:noWrap/>
            <w:vAlign w:val="center"/>
            <w:hideMark/>
            <w:tcPrChange w:id="133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5D7E9F6F" w14:textId="77777777" w:rsidR="00A47119" w:rsidRPr="00A47119" w:rsidRDefault="00A47119" w:rsidP="00A47119">
            <w:pPr>
              <w:spacing w:after="0" w:line="240" w:lineRule="auto"/>
              <w:jc w:val="center"/>
              <w:rPr>
                <w:ins w:id="1338" w:author="Tricia Van Laar" w:date="2024-07-15T19:47:00Z"/>
                <w:rFonts w:eastAsia="Times New Roman" w:cs="Calibri"/>
                <w:color w:val="000000"/>
                <w:sz w:val="20"/>
                <w:szCs w:val="20"/>
              </w:rPr>
            </w:pPr>
            <w:ins w:id="1339" w:author="Tricia Van Laar" w:date="2024-07-15T19:47:00Z">
              <w:r w:rsidRPr="00A47119">
                <w:rPr>
                  <w:rFonts w:eastAsia="Times New Roman" w:cs="Calibri"/>
                  <w:color w:val="000000"/>
                  <w:sz w:val="20"/>
                  <w:szCs w:val="20"/>
                </w:rPr>
                <w:t>17818</w:t>
              </w:r>
            </w:ins>
          </w:p>
        </w:tc>
        <w:tc>
          <w:tcPr>
            <w:tcW w:w="1170" w:type="dxa"/>
            <w:tcBorders>
              <w:top w:val="nil"/>
              <w:left w:val="nil"/>
              <w:bottom w:val="single" w:sz="8" w:space="0" w:color="auto"/>
              <w:right w:val="single" w:sz="8" w:space="0" w:color="auto"/>
            </w:tcBorders>
            <w:shd w:val="clear" w:color="auto" w:fill="auto"/>
            <w:noWrap/>
            <w:vAlign w:val="center"/>
            <w:hideMark/>
            <w:tcPrChange w:id="134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5DB75D35" w14:textId="77777777" w:rsidR="00A47119" w:rsidRPr="00A47119" w:rsidRDefault="00A47119" w:rsidP="00A47119">
            <w:pPr>
              <w:spacing w:after="0" w:line="240" w:lineRule="auto"/>
              <w:jc w:val="center"/>
              <w:rPr>
                <w:ins w:id="1341" w:author="Tricia Van Laar" w:date="2024-07-15T19:47:00Z"/>
                <w:rFonts w:eastAsia="Times New Roman" w:cs="Calibri"/>
                <w:color w:val="000000"/>
                <w:sz w:val="20"/>
                <w:szCs w:val="20"/>
              </w:rPr>
            </w:pPr>
            <w:ins w:id="1342" w:author="Tricia Van Laar" w:date="2024-07-15T19:47:00Z">
              <w:r w:rsidRPr="00A47119">
                <w:rPr>
                  <w:rFonts w:eastAsia="Times New Roman" w:cs="Calibri"/>
                  <w:color w:val="000000"/>
                  <w:sz w:val="20"/>
                  <w:szCs w:val="20"/>
                </w:rPr>
                <w:t>17853</w:t>
              </w:r>
            </w:ins>
          </w:p>
        </w:tc>
        <w:tc>
          <w:tcPr>
            <w:tcW w:w="900" w:type="dxa"/>
            <w:tcBorders>
              <w:top w:val="nil"/>
              <w:left w:val="nil"/>
              <w:bottom w:val="single" w:sz="8" w:space="0" w:color="auto"/>
              <w:right w:val="single" w:sz="8" w:space="0" w:color="auto"/>
            </w:tcBorders>
            <w:shd w:val="clear" w:color="auto" w:fill="auto"/>
            <w:noWrap/>
            <w:vAlign w:val="center"/>
            <w:hideMark/>
            <w:tcPrChange w:id="134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5E7FAC12" w14:textId="77777777" w:rsidR="00A47119" w:rsidRPr="00A47119" w:rsidRDefault="00A47119" w:rsidP="00A47119">
            <w:pPr>
              <w:spacing w:after="0" w:line="240" w:lineRule="auto"/>
              <w:jc w:val="center"/>
              <w:rPr>
                <w:ins w:id="1344" w:author="Tricia Van Laar" w:date="2024-07-15T19:47:00Z"/>
                <w:rFonts w:eastAsia="Times New Roman" w:cs="Calibri"/>
                <w:color w:val="000000"/>
                <w:sz w:val="20"/>
                <w:szCs w:val="20"/>
              </w:rPr>
            </w:pPr>
            <w:ins w:id="1345" w:author="Tricia Van Laar" w:date="2024-07-15T19:47:00Z">
              <w:r w:rsidRPr="00A47119">
                <w:rPr>
                  <w:rFonts w:eastAsia="Times New Roman" w:cs="Calibri"/>
                  <w:color w:val="000000"/>
                  <w:sz w:val="20"/>
                  <w:szCs w:val="20"/>
                </w:rPr>
                <w:t>17483</w:t>
              </w:r>
            </w:ins>
          </w:p>
        </w:tc>
        <w:tc>
          <w:tcPr>
            <w:tcW w:w="1350" w:type="dxa"/>
            <w:tcBorders>
              <w:top w:val="nil"/>
              <w:left w:val="nil"/>
              <w:bottom w:val="single" w:sz="8" w:space="0" w:color="auto"/>
              <w:right w:val="single" w:sz="8" w:space="0" w:color="auto"/>
            </w:tcBorders>
            <w:shd w:val="clear" w:color="auto" w:fill="auto"/>
            <w:noWrap/>
            <w:vAlign w:val="center"/>
            <w:hideMark/>
            <w:tcPrChange w:id="134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62F90501" w14:textId="77777777" w:rsidR="00A47119" w:rsidRPr="00A47119" w:rsidRDefault="00A47119" w:rsidP="00A47119">
            <w:pPr>
              <w:spacing w:after="0" w:line="240" w:lineRule="auto"/>
              <w:jc w:val="center"/>
              <w:rPr>
                <w:ins w:id="1347" w:author="Tricia Van Laar" w:date="2024-07-15T19:47:00Z"/>
                <w:rFonts w:eastAsia="Times New Roman" w:cs="Calibri"/>
                <w:color w:val="000000"/>
                <w:sz w:val="20"/>
                <w:szCs w:val="20"/>
              </w:rPr>
            </w:pPr>
            <w:ins w:id="1348" w:author="Tricia Van Laar" w:date="2024-07-15T19:47:00Z">
              <w:r w:rsidRPr="00A47119">
                <w:rPr>
                  <w:rFonts w:eastAsia="Times New Roman" w:cs="Calibri"/>
                  <w:color w:val="000000"/>
                  <w:sz w:val="20"/>
                  <w:szCs w:val="20"/>
                </w:rPr>
                <w:t>17483</w:t>
              </w:r>
            </w:ins>
          </w:p>
        </w:tc>
        <w:tc>
          <w:tcPr>
            <w:tcW w:w="1530" w:type="dxa"/>
            <w:tcBorders>
              <w:top w:val="nil"/>
              <w:left w:val="nil"/>
              <w:bottom w:val="single" w:sz="8" w:space="0" w:color="auto"/>
              <w:right w:val="single" w:sz="8" w:space="0" w:color="auto"/>
            </w:tcBorders>
            <w:shd w:val="clear" w:color="auto" w:fill="auto"/>
            <w:noWrap/>
            <w:vAlign w:val="center"/>
            <w:hideMark/>
            <w:tcPrChange w:id="134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0641E8BC" w14:textId="77777777" w:rsidR="00A47119" w:rsidRPr="00A47119" w:rsidRDefault="00A47119" w:rsidP="00A47119">
            <w:pPr>
              <w:spacing w:after="0" w:line="240" w:lineRule="auto"/>
              <w:jc w:val="center"/>
              <w:rPr>
                <w:ins w:id="1350" w:author="Tricia Van Laar" w:date="2024-07-15T19:47:00Z"/>
                <w:rFonts w:ascii="Aptos Narrow" w:eastAsia="Times New Roman" w:hAnsi="Aptos Narrow"/>
                <w:color w:val="467886"/>
                <w:sz w:val="20"/>
                <w:szCs w:val="20"/>
                <w:u w:val="single"/>
                <w:rPrChange w:id="1351" w:author="Tricia Van Laar" w:date="2024-07-15T19:48:00Z">
                  <w:rPr>
                    <w:ins w:id="1352" w:author="Tricia Van Laar" w:date="2024-07-15T19:47:00Z"/>
                    <w:rFonts w:ascii="Aptos Narrow" w:eastAsia="Times New Roman" w:hAnsi="Aptos Narrow"/>
                    <w:color w:val="467886"/>
                    <w:sz w:val="24"/>
                    <w:szCs w:val="24"/>
                    <w:u w:val="single"/>
                  </w:rPr>
                </w:rPrChange>
              </w:rPr>
            </w:pPr>
            <w:ins w:id="1353" w:author="Tricia Van Laar" w:date="2024-07-15T19:47:00Z">
              <w:r w:rsidRPr="00A47119">
                <w:rPr>
                  <w:rFonts w:ascii="Aptos Narrow" w:eastAsia="Times New Roman" w:hAnsi="Aptos Narrow" w:cs="Calibri"/>
                  <w:color w:val="467886"/>
                  <w:sz w:val="20"/>
                  <w:szCs w:val="20"/>
                  <w:u w:val="single"/>
                  <w:rPrChange w:id="135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355" w:author="Tricia Van Laar" w:date="2024-07-15T19:48:00Z">
                    <w:rPr>
                      <w:rFonts w:ascii="Aptos Narrow" w:eastAsia="Times New Roman" w:hAnsi="Aptos Narrow" w:cs="Calibri"/>
                      <w:color w:val="467886"/>
                      <w:sz w:val="24"/>
                      <w:szCs w:val="24"/>
                      <w:u w:val="single"/>
                    </w:rPr>
                  </w:rPrChange>
                </w:rPr>
                <w:instrText>HYPERLINK "https://www.ncbi.nlm.nih.gov/sra/?term=SRR29202435"</w:instrText>
              </w:r>
              <w:r w:rsidRPr="00A47119">
                <w:rPr>
                  <w:rFonts w:ascii="Aptos Narrow" w:eastAsia="Times New Roman" w:hAnsi="Aptos Narrow" w:cs="Calibri"/>
                  <w:color w:val="467886"/>
                  <w:sz w:val="20"/>
                  <w:szCs w:val="20"/>
                  <w:u w:val="single"/>
                  <w:rPrChange w:id="135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35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358" w:author="Tricia Van Laar" w:date="2024-07-15T19:48:00Z">
                    <w:rPr>
                      <w:rFonts w:ascii="Aptos Narrow" w:eastAsia="Times New Roman" w:hAnsi="Aptos Narrow" w:cs="Calibri"/>
                      <w:color w:val="467886"/>
                      <w:sz w:val="24"/>
                      <w:szCs w:val="24"/>
                      <w:u w:val="single"/>
                    </w:rPr>
                  </w:rPrChange>
                </w:rPr>
                <w:t>SRR29202435</w:t>
              </w:r>
              <w:r w:rsidRPr="00A47119">
                <w:rPr>
                  <w:rFonts w:ascii="Aptos Narrow" w:eastAsia="Times New Roman" w:hAnsi="Aptos Narrow" w:cs="Calibri"/>
                  <w:color w:val="467886"/>
                  <w:sz w:val="20"/>
                  <w:szCs w:val="20"/>
                  <w:u w:val="single"/>
                  <w:rPrChange w:id="1359" w:author="Tricia Van Laar" w:date="2024-07-15T19:48:00Z">
                    <w:rPr>
                      <w:rFonts w:ascii="Aptos Narrow" w:eastAsia="Times New Roman" w:hAnsi="Aptos Narrow" w:cs="Calibri"/>
                      <w:color w:val="467886"/>
                      <w:sz w:val="24"/>
                      <w:szCs w:val="24"/>
                      <w:u w:val="single"/>
                    </w:rPr>
                  </w:rPrChange>
                </w:rPr>
                <w:fldChar w:fldCharType="end"/>
              </w:r>
            </w:ins>
          </w:p>
        </w:tc>
      </w:tr>
      <w:tr w:rsidR="00A47119" w:rsidRPr="00A47119" w14:paraId="27D33D19" w14:textId="77777777" w:rsidTr="00A47119">
        <w:trPr>
          <w:trHeight w:val="340"/>
          <w:ins w:id="1360" w:author="Tricia Van Laar" w:date="2024-07-15T19:47:00Z"/>
          <w:trPrChange w:id="1361" w:author="Tricia Van Laar" w:date="2024-07-15T19:48:00Z">
            <w:trPr>
              <w:trHeight w:val="340"/>
            </w:trPr>
          </w:trPrChange>
        </w:trPr>
        <w:tc>
          <w:tcPr>
            <w:tcW w:w="846" w:type="dxa"/>
            <w:tcBorders>
              <w:top w:val="nil"/>
              <w:left w:val="single" w:sz="8" w:space="0" w:color="auto"/>
              <w:bottom w:val="single" w:sz="8" w:space="0" w:color="auto"/>
              <w:right w:val="single" w:sz="8" w:space="0" w:color="auto"/>
            </w:tcBorders>
            <w:shd w:val="clear" w:color="auto" w:fill="auto"/>
            <w:vAlign w:val="center"/>
            <w:hideMark/>
            <w:tcPrChange w:id="1362" w:author="Tricia Van Laar" w:date="2024-07-15T19:48:00Z">
              <w:tcPr>
                <w:tcW w:w="846" w:type="dxa"/>
                <w:tcBorders>
                  <w:top w:val="nil"/>
                  <w:left w:val="single" w:sz="8" w:space="0" w:color="auto"/>
                  <w:bottom w:val="single" w:sz="8" w:space="0" w:color="auto"/>
                  <w:right w:val="single" w:sz="8" w:space="0" w:color="auto"/>
                </w:tcBorders>
                <w:shd w:val="clear" w:color="auto" w:fill="auto"/>
                <w:vAlign w:val="center"/>
                <w:hideMark/>
              </w:tcPr>
            </w:tcPrChange>
          </w:tcPr>
          <w:p w14:paraId="331F145F" w14:textId="77777777" w:rsidR="00A47119" w:rsidRPr="00A47119" w:rsidRDefault="00A47119" w:rsidP="00A47119">
            <w:pPr>
              <w:spacing w:after="0" w:line="240" w:lineRule="auto"/>
              <w:jc w:val="center"/>
              <w:rPr>
                <w:ins w:id="1363" w:author="Tricia Van Laar" w:date="2024-07-15T19:47:00Z"/>
                <w:rFonts w:eastAsia="Times New Roman" w:cs="Calibri"/>
                <w:color w:val="000000"/>
                <w:sz w:val="20"/>
                <w:szCs w:val="20"/>
              </w:rPr>
            </w:pPr>
            <w:ins w:id="1364" w:author="Tricia Van Laar" w:date="2024-07-15T19:47:00Z">
              <w:r w:rsidRPr="00A47119">
                <w:rPr>
                  <w:rFonts w:eastAsia="Times New Roman" w:cs="Calibri"/>
                  <w:color w:val="000000"/>
                  <w:sz w:val="20"/>
                  <w:szCs w:val="20"/>
                </w:rPr>
                <w:t>CHSP12</w:t>
              </w:r>
            </w:ins>
          </w:p>
        </w:tc>
        <w:tc>
          <w:tcPr>
            <w:tcW w:w="830" w:type="dxa"/>
            <w:tcBorders>
              <w:top w:val="nil"/>
              <w:left w:val="nil"/>
              <w:bottom w:val="single" w:sz="8" w:space="0" w:color="auto"/>
              <w:right w:val="single" w:sz="8" w:space="0" w:color="auto"/>
            </w:tcBorders>
            <w:shd w:val="clear" w:color="auto" w:fill="auto"/>
            <w:noWrap/>
            <w:vAlign w:val="center"/>
            <w:hideMark/>
            <w:tcPrChange w:id="1365" w:author="Tricia Van Laar" w:date="2024-07-15T19:48:00Z">
              <w:tcPr>
                <w:tcW w:w="830" w:type="dxa"/>
                <w:tcBorders>
                  <w:top w:val="nil"/>
                  <w:left w:val="nil"/>
                  <w:bottom w:val="single" w:sz="8" w:space="0" w:color="auto"/>
                  <w:right w:val="single" w:sz="8" w:space="0" w:color="auto"/>
                </w:tcBorders>
                <w:shd w:val="clear" w:color="auto" w:fill="auto"/>
                <w:noWrap/>
                <w:vAlign w:val="center"/>
                <w:hideMark/>
              </w:tcPr>
            </w:tcPrChange>
          </w:tcPr>
          <w:p w14:paraId="4A5D5149" w14:textId="77777777" w:rsidR="00A47119" w:rsidRPr="00A47119" w:rsidRDefault="00A47119" w:rsidP="00A47119">
            <w:pPr>
              <w:spacing w:after="0" w:line="240" w:lineRule="auto"/>
              <w:jc w:val="center"/>
              <w:rPr>
                <w:ins w:id="1366" w:author="Tricia Van Laar" w:date="2024-07-15T19:47:00Z"/>
                <w:rFonts w:eastAsia="Times New Roman" w:cs="Calibri"/>
                <w:color w:val="000000"/>
                <w:sz w:val="20"/>
                <w:szCs w:val="20"/>
              </w:rPr>
            </w:pPr>
            <w:ins w:id="1367" w:author="Tricia Van Laar" w:date="2024-07-15T19:47:00Z">
              <w:r w:rsidRPr="00A47119">
                <w:rPr>
                  <w:rFonts w:eastAsia="Times New Roman" w:cs="Calibri"/>
                  <w:color w:val="000000"/>
                  <w:sz w:val="20"/>
                  <w:szCs w:val="20"/>
                </w:rPr>
                <w:t>329</w:t>
              </w:r>
            </w:ins>
          </w:p>
        </w:tc>
        <w:tc>
          <w:tcPr>
            <w:tcW w:w="834" w:type="dxa"/>
            <w:tcBorders>
              <w:top w:val="nil"/>
              <w:left w:val="nil"/>
              <w:bottom w:val="single" w:sz="8" w:space="0" w:color="auto"/>
              <w:right w:val="single" w:sz="8" w:space="0" w:color="auto"/>
            </w:tcBorders>
            <w:shd w:val="clear" w:color="auto" w:fill="auto"/>
            <w:noWrap/>
            <w:vAlign w:val="center"/>
            <w:hideMark/>
            <w:tcPrChange w:id="1368" w:author="Tricia Van Laar" w:date="2024-07-15T19:48:00Z">
              <w:tcPr>
                <w:tcW w:w="834" w:type="dxa"/>
                <w:tcBorders>
                  <w:top w:val="nil"/>
                  <w:left w:val="nil"/>
                  <w:bottom w:val="single" w:sz="8" w:space="0" w:color="auto"/>
                  <w:right w:val="single" w:sz="8" w:space="0" w:color="auto"/>
                </w:tcBorders>
                <w:shd w:val="clear" w:color="auto" w:fill="auto"/>
                <w:noWrap/>
                <w:vAlign w:val="center"/>
                <w:hideMark/>
              </w:tcPr>
            </w:tcPrChange>
          </w:tcPr>
          <w:p w14:paraId="79043003" w14:textId="77777777" w:rsidR="00A47119" w:rsidRPr="00A47119" w:rsidRDefault="00A47119" w:rsidP="00A47119">
            <w:pPr>
              <w:spacing w:after="0" w:line="240" w:lineRule="auto"/>
              <w:jc w:val="center"/>
              <w:rPr>
                <w:ins w:id="1369" w:author="Tricia Van Laar" w:date="2024-07-15T19:47:00Z"/>
                <w:rFonts w:eastAsia="Times New Roman" w:cs="Calibri"/>
                <w:color w:val="000000"/>
                <w:sz w:val="20"/>
                <w:szCs w:val="20"/>
              </w:rPr>
            </w:pPr>
            <w:ins w:id="1370" w:author="Tricia Van Laar" w:date="2024-07-15T19:47:00Z">
              <w:r w:rsidRPr="00A47119">
                <w:rPr>
                  <w:rFonts w:eastAsia="Times New Roman" w:cs="Calibri"/>
                  <w:color w:val="000000"/>
                  <w:sz w:val="20"/>
                  <w:szCs w:val="20"/>
                </w:rPr>
                <w:t>Preen</w:t>
              </w:r>
            </w:ins>
          </w:p>
        </w:tc>
        <w:tc>
          <w:tcPr>
            <w:tcW w:w="990" w:type="dxa"/>
            <w:tcBorders>
              <w:top w:val="nil"/>
              <w:left w:val="nil"/>
              <w:bottom w:val="single" w:sz="8" w:space="0" w:color="auto"/>
              <w:right w:val="single" w:sz="8" w:space="0" w:color="auto"/>
            </w:tcBorders>
            <w:shd w:val="clear" w:color="auto" w:fill="auto"/>
            <w:noWrap/>
            <w:vAlign w:val="center"/>
            <w:hideMark/>
            <w:tcPrChange w:id="1371"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30B2E2C5" w14:textId="77777777" w:rsidR="00A47119" w:rsidRPr="00A47119" w:rsidRDefault="00A47119" w:rsidP="00A47119">
            <w:pPr>
              <w:spacing w:after="0" w:line="240" w:lineRule="auto"/>
              <w:jc w:val="center"/>
              <w:rPr>
                <w:ins w:id="1372" w:author="Tricia Van Laar" w:date="2024-07-15T19:47:00Z"/>
                <w:rFonts w:eastAsia="Times New Roman" w:cs="Calibri"/>
                <w:color w:val="000000"/>
                <w:sz w:val="20"/>
                <w:szCs w:val="20"/>
              </w:rPr>
            </w:pPr>
            <w:ins w:id="1373" w:author="Tricia Van Laar" w:date="2024-07-15T19:47:00Z">
              <w:r w:rsidRPr="00A47119">
                <w:rPr>
                  <w:rFonts w:eastAsia="Times New Roman" w:cs="Calibri"/>
                  <w:color w:val="000000"/>
                  <w:sz w:val="20"/>
                  <w:szCs w:val="20"/>
                </w:rPr>
                <w:t>40065</w:t>
              </w:r>
            </w:ins>
          </w:p>
        </w:tc>
        <w:tc>
          <w:tcPr>
            <w:tcW w:w="990" w:type="dxa"/>
            <w:tcBorders>
              <w:top w:val="nil"/>
              <w:left w:val="nil"/>
              <w:bottom w:val="single" w:sz="8" w:space="0" w:color="auto"/>
              <w:right w:val="single" w:sz="8" w:space="0" w:color="auto"/>
            </w:tcBorders>
            <w:shd w:val="clear" w:color="auto" w:fill="auto"/>
            <w:noWrap/>
            <w:vAlign w:val="center"/>
            <w:hideMark/>
            <w:tcPrChange w:id="1374" w:author="Tricia Van Laar" w:date="2024-07-15T19:48:00Z">
              <w:tcPr>
                <w:tcW w:w="990" w:type="dxa"/>
                <w:tcBorders>
                  <w:top w:val="nil"/>
                  <w:left w:val="nil"/>
                  <w:bottom w:val="single" w:sz="8" w:space="0" w:color="auto"/>
                  <w:right w:val="single" w:sz="8" w:space="0" w:color="auto"/>
                </w:tcBorders>
                <w:shd w:val="clear" w:color="auto" w:fill="auto"/>
                <w:noWrap/>
                <w:vAlign w:val="center"/>
                <w:hideMark/>
              </w:tcPr>
            </w:tcPrChange>
          </w:tcPr>
          <w:p w14:paraId="59B266D2" w14:textId="77777777" w:rsidR="00A47119" w:rsidRPr="00A47119" w:rsidRDefault="00A47119" w:rsidP="00A47119">
            <w:pPr>
              <w:spacing w:after="0" w:line="240" w:lineRule="auto"/>
              <w:jc w:val="center"/>
              <w:rPr>
                <w:ins w:id="1375" w:author="Tricia Van Laar" w:date="2024-07-15T19:47:00Z"/>
                <w:rFonts w:eastAsia="Times New Roman" w:cs="Calibri"/>
                <w:color w:val="000000"/>
                <w:sz w:val="20"/>
                <w:szCs w:val="20"/>
              </w:rPr>
            </w:pPr>
            <w:ins w:id="1376" w:author="Tricia Van Laar" w:date="2024-07-15T19:47:00Z">
              <w:r w:rsidRPr="00A47119">
                <w:rPr>
                  <w:rFonts w:eastAsia="Times New Roman" w:cs="Calibri"/>
                  <w:color w:val="000000"/>
                  <w:sz w:val="20"/>
                  <w:szCs w:val="20"/>
                </w:rPr>
                <w:t>36088</w:t>
              </w:r>
            </w:ins>
          </w:p>
        </w:tc>
        <w:tc>
          <w:tcPr>
            <w:tcW w:w="1170" w:type="dxa"/>
            <w:tcBorders>
              <w:top w:val="nil"/>
              <w:left w:val="nil"/>
              <w:bottom w:val="single" w:sz="8" w:space="0" w:color="auto"/>
              <w:right w:val="single" w:sz="8" w:space="0" w:color="auto"/>
            </w:tcBorders>
            <w:shd w:val="clear" w:color="auto" w:fill="auto"/>
            <w:noWrap/>
            <w:vAlign w:val="center"/>
            <w:hideMark/>
            <w:tcPrChange w:id="1377"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2C1F7C87" w14:textId="77777777" w:rsidR="00A47119" w:rsidRPr="00A47119" w:rsidRDefault="00A47119" w:rsidP="00A47119">
            <w:pPr>
              <w:spacing w:after="0" w:line="240" w:lineRule="auto"/>
              <w:jc w:val="center"/>
              <w:rPr>
                <w:ins w:id="1378" w:author="Tricia Van Laar" w:date="2024-07-15T19:47:00Z"/>
                <w:rFonts w:eastAsia="Times New Roman" w:cs="Calibri"/>
                <w:color w:val="000000"/>
                <w:sz w:val="20"/>
                <w:szCs w:val="20"/>
              </w:rPr>
            </w:pPr>
            <w:ins w:id="1379" w:author="Tricia Van Laar" w:date="2024-07-15T19:47:00Z">
              <w:r w:rsidRPr="00A47119">
                <w:rPr>
                  <w:rFonts w:eastAsia="Times New Roman" w:cs="Calibri"/>
                  <w:color w:val="000000"/>
                  <w:sz w:val="20"/>
                  <w:szCs w:val="20"/>
                </w:rPr>
                <w:t>35652</w:t>
              </w:r>
            </w:ins>
          </w:p>
        </w:tc>
        <w:tc>
          <w:tcPr>
            <w:tcW w:w="1170" w:type="dxa"/>
            <w:tcBorders>
              <w:top w:val="nil"/>
              <w:left w:val="nil"/>
              <w:bottom w:val="single" w:sz="8" w:space="0" w:color="auto"/>
              <w:right w:val="single" w:sz="8" w:space="0" w:color="auto"/>
            </w:tcBorders>
            <w:shd w:val="clear" w:color="auto" w:fill="auto"/>
            <w:noWrap/>
            <w:vAlign w:val="center"/>
            <w:hideMark/>
            <w:tcPrChange w:id="1380" w:author="Tricia Van Laar" w:date="2024-07-15T19:48:00Z">
              <w:tcPr>
                <w:tcW w:w="1170" w:type="dxa"/>
                <w:tcBorders>
                  <w:top w:val="nil"/>
                  <w:left w:val="nil"/>
                  <w:bottom w:val="single" w:sz="8" w:space="0" w:color="auto"/>
                  <w:right w:val="single" w:sz="8" w:space="0" w:color="auto"/>
                </w:tcBorders>
                <w:shd w:val="clear" w:color="auto" w:fill="auto"/>
                <w:noWrap/>
                <w:vAlign w:val="center"/>
                <w:hideMark/>
              </w:tcPr>
            </w:tcPrChange>
          </w:tcPr>
          <w:p w14:paraId="4EF912A5" w14:textId="77777777" w:rsidR="00A47119" w:rsidRPr="00A47119" w:rsidRDefault="00A47119" w:rsidP="00A47119">
            <w:pPr>
              <w:spacing w:after="0" w:line="240" w:lineRule="auto"/>
              <w:jc w:val="center"/>
              <w:rPr>
                <w:ins w:id="1381" w:author="Tricia Van Laar" w:date="2024-07-15T19:47:00Z"/>
                <w:rFonts w:eastAsia="Times New Roman" w:cs="Calibri"/>
                <w:color w:val="000000"/>
                <w:sz w:val="20"/>
                <w:szCs w:val="20"/>
              </w:rPr>
            </w:pPr>
            <w:ins w:id="1382" w:author="Tricia Van Laar" w:date="2024-07-15T19:47:00Z">
              <w:r w:rsidRPr="00A47119">
                <w:rPr>
                  <w:rFonts w:eastAsia="Times New Roman" w:cs="Calibri"/>
                  <w:color w:val="000000"/>
                  <w:sz w:val="20"/>
                  <w:szCs w:val="20"/>
                </w:rPr>
                <w:t>35645</w:t>
              </w:r>
            </w:ins>
          </w:p>
        </w:tc>
        <w:tc>
          <w:tcPr>
            <w:tcW w:w="900" w:type="dxa"/>
            <w:tcBorders>
              <w:top w:val="nil"/>
              <w:left w:val="nil"/>
              <w:bottom w:val="single" w:sz="8" w:space="0" w:color="auto"/>
              <w:right w:val="single" w:sz="8" w:space="0" w:color="auto"/>
            </w:tcBorders>
            <w:shd w:val="clear" w:color="auto" w:fill="auto"/>
            <w:noWrap/>
            <w:vAlign w:val="center"/>
            <w:hideMark/>
            <w:tcPrChange w:id="1383" w:author="Tricia Van Laar" w:date="2024-07-15T19:48:00Z">
              <w:tcPr>
                <w:tcW w:w="900" w:type="dxa"/>
                <w:tcBorders>
                  <w:top w:val="nil"/>
                  <w:left w:val="nil"/>
                  <w:bottom w:val="single" w:sz="8" w:space="0" w:color="auto"/>
                  <w:right w:val="single" w:sz="8" w:space="0" w:color="auto"/>
                </w:tcBorders>
                <w:shd w:val="clear" w:color="auto" w:fill="auto"/>
                <w:noWrap/>
                <w:vAlign w:val="center"/>
                <w:hideMark/>
              </w:tcPr>
            </w:tcPrChange>
          </w:tcPr>
          <w:p w14:paraId="444D2858" w14:textId="77777777" w:rsidR="00A47119" w:rsidRPr="00A47119" w:rsidRDefault="00A47119" w:rsidP="00A47119">
            <w:pPr>
              <w:spacing w:after="0" w:line="240" w:lineRule="auto"/>
              <w:jc w:val="center"/>
              <w:rPr>
                <w:ins w:id="1384" w:author="Tricia Van Laar" w:date="2024-07-15T19:47:00Z"/>
                <w:rFonts w:eastAsia="Times New Roman" w:cs="Calibri"/>
                <w:color w:val="000000"/>
                <w:sz w:val="20"/>
                <w:szCs w:val="20"/>
              </w:rPr>
            </w:pPr>
            <w:ins w:id="1385" w:author="Tricia Van Laar" w:date="2024-07-15T19:47:00Z">
              <w:r w:rsidRPr="00A47119">
                <w:rPr>
                  <w:rFonts w:eastAsia="Times New Roman" w:cs="Calibri"/>
                  <w:color w:val="000000"/>
                  <w:sz w:val="20"/>
                  <w:szCs w:val="20"/>
                </w:rPr>
                <w:t>34274</w:t>
              </w:r>
            </w:ins>
          </w:p>
        </w:tc>
        <w:tc>
          <w:tcPr>
            <w:tcW w:w="1350" w:type="dxa"/>
            <w:tcBorders>
              <w:top w:val="nil"/>
              <w:left w:val="nil"/>
              <w:bottom w:val="single" w:sz="8" w:space="0" w:color="auto"/>
              <w:right w:val="single" w:sz="8" w:space="0" w:color="auto"/>
            </w:tcBorders>
            <w:shd w:val="clear" w:color="auto" w:fill="auto"/>
            <w:noWrap/>
            <w:vAlign w:val="center"/>
            <w:hideMark/>
            <w:tcPrChange w:id="1386" w:author="Tricia Van Laar" w:date="2024-07-15T19:48:00Z">
              <w:tcPr>
                <w:tcW w:w="1350" w:type="dxa"/>
                <w:tcBorders>
                  <w:top w:val="nil"/>
                  <w:left w:val="nil"/>
                  <w:bottom w:val="single" w:sz="8" w:space="0" w:color="auto"/>
                  <w:right w:val="single" w:sz="8" w:space="0" w:color="auto"/>
                </w:tcBorders>
                <w:shd w:val="clear" w:color="auto" w:fill="auto"/>
                <w:noWrap/>
                <w:vAlign w:val="center"/>
                <w:hideMark/>
              </w:tcPr>
            </w:tcPrChange>
          </w:tcPr>
          <w:p w14:paraId="5F11A117" w14:textId="77777777" w:rsidR="00A47119" w:rsidRPr="00A47119" w:rsidRDefault="00A47119" w:rsidP="00A47119">
            <w:pPr>
              <w:spacing w:after="0" w:line="240" w:lineRule="auto"/>
              <w:jc w:val="center"/>
              <w:rPr>
                <w:ins w:id="1387" w:author="Tricia Van Laar" w:date="2024-07-15T19:47:00Z"/>
                <w:rFonts w:eastAsia="Times New Roman" w:cs="Calibri"/>
                <w:color w:val="000000"/>
                <w:sz w:val="20"/>
                <w:szCs w:val="20"/>
              </w:rPr>
            </w:pPr>
            <w:ins w:id="1388" w:author="Tricia Van Laar" w:date="2024-07-15T19:47:00Z">
              <w:r w:rsidRPr="00A47119">
                <w:rPr>
                  <w:rFonts w:eastAsia="Times New Roman" w:cs="Calibri"/>
                  <w:color w:val="000000"/>
                  <w:sz w:val="20"/>
                  <w:szCs w:val="20"/>
                </w:rPr>
                <w:t>33466</w:t>
              </w:r>
            </w:ins>
          </w:p>
        </w:tc>
        <w:tc>
          <w:tcPr>
            <w:tcW w:w="1530" w:type="dxa"/>
            <w:tcBorders>
              <w:top w:val="nil"/>
              <w:left w:val="nil"/>
              <w:bottom w:val="single" w:sz="8" w:space="0" w:color="auto"/>
              <w:right w:val="single" w:sz="8" w:space="0" w:color="auto"/>
            </w:tcBorders>
            <w:shd w:val="clear" w:color="auto" w:fill="auto"/>
            <w:noWrap/>
            <w:vAlign w:val="center"/>
            <w:hideMark/>
            <w:tcPrChange w:id="1389" w:author="Tricia Van Laar" w:date="2024-07-15T19:48:00Z">
              <w:tcPr>
                <w:tcW w:w="1581" w:type="dxa"/>
                <w:gridSpan w:val="2"/>
                <w:tcBorders>
                  <w:top w:val="nil"/>
                  <w:left w:val="nil"/>
                  <w:bottom w:val="single" w:sz="8" w:space="0" w:color="auto"/>
                  <w:right w:val="single" w:sz="8" w:space="0" w:color="auto"/>
                </w:tcBorders>
                <w:shd w:val="clear" w:color="auto" w:fill="auto"/>
                <w:noWrap/>
                <w:vAlign w:val="center"/>
                <w:hideMark/>
              </w:tcPr>
            </w:tcPrChange>
          </w:tcPr>
          <w:p w14:paraId="425DE97D" w14:textId="77777777" w:rsidR="00A47119" w:rsidRPr="00A47119" w:rsidRDefault="00A47119" w:rsidP="00A47119">
            <w:pPr>
              <w:spacing w:after="0" w:line="240" w:lineRule="auto"/>
              <w:jc w:val="center"/>
              <w:rPr>
                <w:ins w:id="1390" w:author="Tricia Van Laar" w:date="2024-07-15T19:47:00Z"/>
                <w:rFonts w:ascii="Aptos Narrow" w:eastAsia="Times New Roman" w:hAnsi="Aptos Narrow"/>
                <w:color w:val="467886"/>
                <w:sz w:val="20"/>
                <w:szCs w:val="20"/>
                <w:u w:val="single"/>
                <w:rPrChange w:id="1391" w:author="Tricia Van Laar" w:date="2024-07-15T19:48:00Z">
                  <w:rPr>
                    <w:ins w:id="1392" w:author="Tricia Van Laar" w:date="2024-07-15T19:47:00Z"/>
                    <w:rFonts w:ascii="Aptos Narrow" w:eastAsia="Times New Roman" w:hAnsi="Aptos Narrow"/>
                    <w:color w:val="467886"/>
                    <w:sz w:val="24"/>
                    <w:szCs w:val="24"/>
                    <w:u w:val="single"/>
                  </w:rPr>
                </w:rPrChange>
              </w:rPr>
            </w:pPr>
            <w:ins w:id="1393" w:author="Tricia Van Laar" w:date="2024-07-15T19:47:00Z">
              <w:r w:rsidRPr="00A47119">
                <w:rPr>
                  <w:rFonts w:ascii="Aptos Narrow" w:eastAsia="Times New Roman" w:hAnsi="Aptos Narrow" w:cs="Calibri"/>
                  <w:color w:val="467886"/>
                  <w:sz w:val="20"/>
                  <w:szCs w:val="20"/>
                  <w:u w:val="single"/>
                  <w:rPrChange w:id="1394" w:author="Tricia Van Laar" w:date="2024-07-15T19:48:00Z">
                    <w:rPr>
                      <w:rFonts w:ascii="Aptos Narrow" w:eastAsia="Times New Roman" w:hAnsi="Aptos Narrow" w:cs="Calibri"/>
                      <w:color w:val="467886"/>
                      <w:sz w:val="24"/>
                      <w:szCs w:val="24"/>
                      <w:u w:val="single"/>
                    </w:rPr>
                  </w:rPrChange>
                </w:rPr>
                <w:fldChar w:fldCharType="begin"/>
              </w:r>
              <w:r w:rsidRPr="00A47119">
                <w:rPr>
                  <w:rFonts w:ascii="Aptos Narrow" w:eastAsia="Times New Roman" w:hAnsi="Aptos Narrow" w:cs="Calibri"/>
                  <w:color w:val="467886"/>
                  <w:sz w:val="20"/>
                  <w:szCs w:val="20"/>
                  <w:u w:val="single"/>
                  <w:rPrChange w:id="1395" w:author="Tricia Van Laar" w:date="2024-07-15T19:48:00Z">
                    <w:rPr>
                      <w:rFonts w:ascii="Aptos Narrow" w:eastAsia="Times New Roman" w:hAnsi="Aptos Narrow" w:cs="Calibri"/>
                      <w:color w:val="467886"/>
                      <w:sz w:val="24"/>
                      <w:szCs w:val="24"/>
                      <w:u w:val="single"/>
                    </w:rPr>
                  </w:rPrChange>
                </w:rPr>
                <w:instrText>HYPERLINK "https://www.ncbi.nlm.nih.gov/sra/?term=SRR29202447"</w:instrText>
              </w:r>
              <w:r w:rsidRPr="00A47119">
                <w:rPr>
                  <w:rFonts w:ascii="Aptos Narrow" w:eastAsia="Times New Roman" w:hAnsi="Aptos Narrow" w:cs="Calibri"/>
                  <w:color w:val="467886"/>
                  <w:sz w:val="20"/>
                  <w:szCs w:val="20"/>
                  <w:u w:val="single"/>
                  <w:rPrChange w:id="1396" w:author="Tricia Van Laar" w:date="2024-07-15T19:48:00Z">
                    <w:rPr>
                      <w:rFonts w:ascii="Aptos Narrow" w:eastAsia="Times New Roman" w:hAnsi="Aptos Narrow" w:cs="Calibri"/>
                      <w:color w:val="467886"/>
                      <w:sz w:val="24"/>
                      <w:szCs w:val="24"/>
                      <w:u w:val="single"/>
                    </w:rPr>
                  </w:rPrChange>
                </w:rPr>
              </w:r>
              <w:r w:rsidRPr="00A47119">
                <w:rPr>
                  <w:rFonts w:ascii="Aptos Narrow" w:eastAsia="Times New Roman" w:hAnsi="Aptos Narrow" w:cs="Calibri"/>
                  <w:color w:val="467886"/>
                  <w:sz w:val="20"/>
                  <w:szCs w:val="20"/>
                  <w:u w:val="single"/>
                  <w:rPrChange w:id="1397" w:author="Tricia Van Laar" w:date="2024-07-15T19:48:00Z">
                    <w:rPr>
                      <w:rFonts w:ascii="Aptos Narrow" w:eastAsia="Times New Roman" w:hAnsi="Aptos Narrow" w:cs="Calibri"/>
                      <w:color w:val="467886"/>
                      <w:sz w:val="24"/>
                      <w:szCs w:val="24"/>
                      <w:u w:val="single"/>
                    </w:rPr>
                  </w:rPrChange>
                </w:rPr>
                <w:fldChar w:fldCharType="separate"/>
              </w:r>
              <w:r w:rsidRPr="00A47119">
                <w:rPr>
                  <w:rFonts w:ascii="Aptos Narrow" w:eastAsia="Times New Roman" w:hAnsi="Aptos Narrow" w:cs="Calibri"/>
                  <w:color w:val="467886"/>
                  <w:sz w:val="20"/>
                  <w:szCs w:val="20"/>
                  <w:u w:val="single"/>
                  <w:rPrChange w:id="1398" w:author="Tricia Van Laar" w:date="2024-07-15T19:48:00Z">
                    <w:rPr>
                      <w:rFonts w:ascii="Aptos Narrow" w:eastAsia="Times New Roman" w:hAnsi="Aptos Narrow" w:cs="Calibri"/>
                      <w:color w:val="467886"/>
                      <w:sz w:val="24"/>
                      <w:szCs w:val="24"/>
                      <w:u w:val="single"/>
                    </w:rPr>
                  </w:rPrChange>
                </w:rPr>
                <w:t>SRR29202447</w:t>
              </w:r>
              <w:r w:rsidRPr="00A47119">
                <w:rPr>
                  <w:rFonts w:ascii="Aptos Narrow" w:eastAsia="Times New Roman" w:hAnsi="Aptos Narrow" w:cs="Calibri"/>
                  <w:color w:val="467886"/>
                  <w:sz w:val="20"/>
                  <w:szCs w:val="20"/>
                  <w:u w:val="single"/>
                  <w:rPrChange w:id="1399" w:author="Tricia Van Laar" w:date="2024-07-15T19:48:00Z">
                    <w:rPr>
                      <w:rFonts w:ascii="Aptos Narrow" w:eastAsia="Times New Roman" w:hAnsi="Aptos Narrow" w:cs="Calibri"/>
                      <w:color w:val="467886"/>
                      <w:sz w:val="24"/>
                      <w:szCs w:val="24"/>
                      <w:u w:val="single"/>
                    </w:rPr>
                  </w:rPrChange>
                </w:rPr>
                <w:fldChar w:fldCharType="end"/>
              </w:r>
            </w:ins>
          </w:p>
        </w:tc>
      </w:tr>
    </w:tbl>
    <w:p w14:paraId="08791ABC" w14:textId="77777777" w:rsidR="00A47119" w:rsidRPr="00D65879" w:rsidRDefault="00A47119">
      <w:pPr>
        <w:rPr>
          <w:rFonts w:cs="Calibri"/>
          <w:b/>
          <w:bCs/>
        </w:rPr>
      </w:pPr>
    </w:p>
    <w:sectPr w:rsidR="00A47119" w:rsidRPr="00D65879" w:rsidSect="00CA397A">
      <w:footerReference w:type="default" r:id="rId1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94C00" w14:textId="77777777" w:rsidR="009239DA" w:rsidRDefault="009239DA" w:rsidP="00021CC2">
      <w:pPr>
        <w:spacing w:after="0" w:line="240" w:lineRule="auto"/>
      </w:pPr>
      <w:r>
        <w:separator/>
      </w:r>
    </w:p>
  </w:endnote>
  <w:endnote w:type="continuationSeparator" w:id="0">
    <w:p w14:paraId="79B3F692" w14:textId="77777777" w:rsidR="009239DA" w:rsidRDefault="009239DA"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649BB" w14:textId="77777777" w:rsidR="009239DA" w:rsidRDefault="009239DA" w:rsidP="00021CC2">
      <w:pPr>
        <w:spacing w:after="0" w:line="240" w:lineRule="auto"/>
      </w:pPr>
      <w:r>
        <w:separator/>
      </w:r>
    </w:p>
  </w:footnote>
  <w:footnote w:type="continuationSeparator" w:id="0">
    <w:p w14:paraId="2783FAEE" w14:textId="77777777" w:rsidR="009239DA" w:rsidRDefault="009239DA"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icia Van Laar">
    <w15:presenceInfo w15:providerId="AD" w15:userId="S::tvanlaar@csustan.edu::dae191dd-42ce-4a75-9975-b861c2759a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E4B95"/>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D367F"/>
    <w:rsid w:val="002D6FAD"/>
    <w:rsid w:val="002E0BE0"/>
    <w:rsid w:val="002E3E93"/>
    <w:rsid w:val="003001D6"/>
    <w:rsid w:val="00327451"/>
    <w:rsid w:val="003518C7"/>
    <w:rsid w:val="00372F44"/>
    <w:rsid w:val="00385446"/>
    <w:rsid w:val="00385B29"/>
    <w:rsid w:val="003A136E"/>
    <w:rsid w:val="003A3871"/>
    <w:rsid w:val="003B18BB"/>
    <w:rsid w:val="003C0B3A"/>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34DB6"/>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57EAB"/>
    <w:rsid w:val="0066342C"/>
    <w:rsid w:val="0068354B"/>
    <w:rsid w:val="006A561A"/>
    <w:rsid w:val="006C45AB"/>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239DA"/>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25485"/>
    <w:rsid w:val="00A35F38"/>
    <w:rsid w:val="00A40AEF"/>
    <w:rsid w:val="00A47119"/>
    <w:rsid w:val="00A91B1D"/>
    <w:rsid w:val="00AA0DB8"/>
    <w:rsid w:val="00AA77DA"/>
    <w:rsid w:val="00AC3134"/>
    <w:rsid w:val="00B069C9"/>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1DA"/>
    <w:rsid w:val="00CB424D"/>
    <w:rsid w:val="00CF0707"/>
    <w:rsid w:val="00CF081E"/>
    <w:rsid w:val="00D20013"/>
    <w:rsid w:val="00D22C15"/>
    <w:rsid w:val="00D5390E"/>
    <w:rsid w:val="00D65879"/>
    <w:rsid w:val="00D66952"/>
    <w:rsid w:val="00D71E1A"/>
    <w:rsid w:val="00D83A07"/>
    <w:rsid w:val="00D943F0"/>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A2355"/>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284431046">
      <w:bodyDiv w:val="1"/>
      <w:marLeft w:val="0"/>
      <w:marRight w:val="0"/>
      <w:marTop w:val="0"/>
      <w:marBottom w:val="0"/>
      <w:divBdr>
        <w:top w:val="none" w:sz="0" w:space="0" w:color="auto"/>
        <w:left w:val="none" w:sz="0" w:space="0" w:color="auto"/>
        <w:bottom w:val="none" w:sz="0" w:space="0" w:color="auto"/>
        <w:right w:val="none" w:sz="0" w:space="0" w:color="auto"/>
      </w:divBdr>
    </w:div>
    <w:div w:id="324942544">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563487717">
      <w:bodyDiv w:val="1"/>
      <w:marLeft w:val="0"/>
      <w:marRight w:val="0"/>
      <w:marTop w:val="0"/>
      <w:marBottom w:val="0"/>
      <w:divBdr>
        <w:top w:val="none" w:sz="0" w:space="0" w:color="auto"/>
        <w:left w:val="none" w:sz="0" w:space="0" w:color="auto"/>
        <w:bottom w:val="none" w:sz="0" w:space="0" w:color="auto"/>
        <w:right w:val="none" w:sz="0" w:space="0" w:color="auto"/>
      </w:divBdr>
    </w:div>
    <w:div w:id="655231700">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496409556">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 w:id="203249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sra/?term=SRR29202455" TargetMode="Externa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https://www.ncbi.nlm.nih.gov/sra/?term=SRR29202434" TargetMode="External"/><Relationship Id="rId4" Type="http://schemas.openxmlformats.org/officeDocument/2006/relationships/settings" Target="settings.xml"/><Relationship Id="rId9" Type="http://schemas.openxmlformats.org/officeDocument/2006/relationships/hyperlink" Target="https://www.ncbi.nlm.nih.gov/bioproject/PRJNA1117373"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5747</Words>
  <Characters>32759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38430</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2</cp:revision>
  <dcterms:created xsi:type="dcterms:W3CDTF">2024-07-16T02:49:00Z</dcterms:created>
  <dcterms:modified xsi:type="dcterms:W3CDTF">2024-07-16T02:49:00Z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