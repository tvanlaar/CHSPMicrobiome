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0FCBB180">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77777777"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3CFDD1A3" w14:textId="77777777" w:rsidR="00035492" w:rsidRPr="00D65879" w:rsidRDefault="00035492" w:rsidP="00035492">
      <w:pPr>
        <w:pStyle w:val="NormalWeb"/>
        <w:spacing w:before="240" w:beforeAutospacing="0" w:after="60" w:afterAutospacing="0"/>
        <w:rPr>
          <w:rFonts w:ascii="Calibri" w:hAnsi="Calibri" w:cs="Calibri"/>
        </w:rPr>
      </w:pPr>
      <w:r w:rsidRPr="00D65879">
        <w:rPr>
          <w:rFonts w:ascii="Calibri" w:hAnsi="Calibri" w:cs="Calibri"/>
          <w:i/>
          <w:iCs/>
          <w:color w:val="000000"/>
          <w:sz w:val="22"/>
          <w:szCs w:val="22"/>
        </w:rPr>
        <w:t>List all authors. Indicate each author’s affiliation with a superscript lowercase letter placed after the author’s surname in the byline (separate multiple affiliation letters with commas but no space). Place a # sign in the byline after the affiliation letter(s) of the corresponding author.</w:t>
      </w:r>
      <w:r w:rsidRPr="00D65879">
        <w:rPr>
          <w:rFonts w:ascii="Calibri" w:hAnsi="Calibri" w:cs="Calibri"/>
          <w:color w:val="000000"/>
          <w:sz w:val="22"/>
          <w:szCs w:val="22"/>
        </w:rPr>
        <w:t> </w:t>
      </w:r>
    </w:p>
    <w:p w14:paraId="70601D93" w14:textId="77777777" w:rsidR="00035492" w:rsidRPr="00D65879" w:rsidRDefault="00035492" w:rsidP="00035492">
      <w:pPr>
        <w:pStyle w:val="NormalWeb"/>
        <w:spacing w:before="240" w:beforeAutospacing="0" w:after="0" w:afterAutospacing="0"/>
        <w:rPr>
          <w:rFonts w:ascii="Calibri" w:hAnsi="Calibri" w:cs="Calibri"/>
        </w:rPr>
      </w:pP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Lastname</w:t>
      </w:r>
      <w:r w:rsidRPr="00D65879">
        <w:rPr>
          <w:rFonts w:ascii="Calibri" w:hAnsi="Calibri" w:cs="Calibri"/>
          <w:color w:val="000000"/>
          <w:sz w:val="22"/>
          <w:szCs w:val="22"/>
          <w:vertAlign w:val="superscript"/>
        </w:rPr>
        <w:t>a</w:t>
      </w:r>
      <w:proofErr w:type="spellEnd"/>
      <w:r w:rsidRPr="00D65879">
        <w:rPr>
          <w:rFonts w:ascii="Calibri" w:hAnsi="Calibri" w:cs="Calibri"/>
          <w:color w:val="000000"/>
          <w:sz w:val="22"/>
          <w:szCs w:val="22"/>
          <w:vertAlign w:val="superscript"/>
        </w:rPr>
        <w:t>#</w:t>
      </w:r>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Lastname</w:t>
      </w:r>
      <w:r w:rsidRPr="00D65879">
        <w:rPr>
          <w:rFonts w:ascii="Calibri" w:hAnsi="Calibri" w:cs="Calibri"/>
          <w:color w:val="000000"/>
          <w:sz w:val="22"/>
          <w:szCs w:val="22"/>
          <w:vertAlign w:val="superscript"/>
        </w:rPr>
        <w:t>b</w:t>
      </w:r>
      <w:proofErr w:type="spellEnd"/>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79B9AAAA"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i/>
          <w:iCs/>
          <w:color w:val="000000"/>
          <w:sz w:val="22"/>
          <w:szCs w:val="22"/>
        </w:rPr>
        <w:t>Each affiliation should have its own line and its own superscript affiliation letter preceding it. Do not consolidate different departments at one institution into one address with a single affiliation letter, even if all affected authors belong to all those departments. See the sample title page</w:t>
      </w:r>
      <w:hyperlink r:id="rId9" w:history="1">
        <w:r w:rsidRPr="00D65879">
          <w:rPr>
            <w:rStyle w:val="Hyperlink"/>
            <w:rFonts w:ascii="Calibri" w:hAnsi="Calibri" w:cs="Calibri"/>
            <w:i/>
            <w:iCs/>
            <w:color w:val="000000"/>
            <w:sz w:val="22"/>
            <w:szCs w:val="22"/>
          </w:rPr>
          <w:t xml:space="preserve"> </w:t>
        </w:r>
        <w:r w:rsidRPr="00D65879">
          <w:rPr>
            <w:rStyle w:val="Hyperlink"/>
            <w:rFonts w:ascii="Calibri" w:hAnsi="Calibri" w:cs="Calibri"/>
            <w:i/>
            <w:iCs/>
            <w:color w:val="1155CC"/>
            <w:sz w:val="22"/>
            <w:szCs w:val="22"/>
          </w:rPr>
          <w:t>here</w:t>
        </w:r>
      </w:hyperlink>
      <w:r w:rsidRPr="00D65879">
        <w:rPr>
          <w:rFonts w:ascii="Calibri" w:hAnsi="Calibri" w:cs="Calibri"/>
          <w:i/>
          <w:iCs/>
          <w:color w:val="000000"/>
          <w:sz w:val="22"/>
          <w:szCs w:val="22"/>
        </w:rPr>
        <w:t xml:space="preserve"> for guidance.</w:t>
      </w:r>
    </w:p>
    <w:p w14:paraId="62D5330B"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color w:val="000000"/>
          <w:sz w:val="22"/>
          <w:szCs w:val="22"/>
        </w:rPr>
        <w:t>a. Institution</w:t>
      </w:r>
    </w:p>
    <w:p w14:paraId="28140D6E"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color w:val="000000"/>
          <w:sz w:val="22"/>
          <w:szCs w:val="22"/>
        </w:rPr>
        <w:t>b. Institution</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10861FA0"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047805E2" w14:textId="77777777" w:rsidR="00035492" w:rsidRPr="00D65879" w:rsidRDefault="205DB8F5" w:rsidP="205DB8F5">
      <w:pPr>
        <w:pStyle w:val="NormalWeb"/>
        <w:spacing w:before="240" w:beforeAutospacing="0" w:after="240" w:afterAutospacing="0"/>
        <w:rPr>
          <w:rFonts w:ascii="Calibri" w:hAnsi="Calibri"/>
        </w:rPr>
      </w:pPr>
      <w:r w:rsidRPr="00D65879">
        <w:rPr>
          <w:rFonts w:ascii="Calibri" w:hAnsi="Calibri"/>
          <w:i/>
          <w:iCs/>
          <w:color w:val="000000"/>
          <w:sz w:val="22"/>
          <w:szCs w:val="22"/>
        </w:rPr>
        <w:t>The email address for the corresponding author should be included on the title page of the manuscript.</w:t>
      </w:r>
    </w:p>
    <w:p w14:paraId="0B8670E4"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color w:val="000000"/>
          <w:sz w:val="22"/>
          <w:szCs w:val="22"/>
        </w:rPr>
        <w:t xml:space="preserve">#Address correspondence to </w:t>
      </w: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Lastname, email.</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77777777" w:rsidR="00035492" w:rsidRPr="0014676A" w:rsidRDefault="0014676A" w:rsidP="00035492">
      <w:pPr>
        <w:pStyle w:val="NormalWeb"/>
        <w:spacing w:before="240" w:beforeAutospacing="0" w:after="240" w:afterAutospacing="0"/>
        <w:rPr>
          <w:rFonts w:ascii="Calibri" w:hAnsi="Calibri" w:cs="Calibri"/>
        </w:rPr>
      </w:pPr>
      <w:r>
        <w:rPr>
          <w:rFonts w:ascii="Calibri" w:hAnsi="Calibri" w:cs="Calibri"/>
          <w:color w:val="000000"/>
          <w:sz w:val="22"/>
          <w:szCs w:val="22"/>
        </w:rPr>
        <w:t>We present the results of 16S rRNA amplicon sequencing of the microbiota from preen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2BC9F38"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Announcement</w:t>
      </w:r>
    </w:p>
    <w:p w14:paraId="09350502" w14:textId="77777777" w:rsidR="009A0D88" w:rsidRPr="00D65879"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 xml:space="preserve">Limit the announcement to </w:t>
      </w:r>
      <w:r w:rsidRPr="00D65879">
        <w:rPr>
          <w:rFonts w:ascii="Calibri" w:hAnsi="Calibri" w:cs="Calibri"/>
          <w:i/>
          <w:iCs/>
          <w:color w:val="000000"/>
          <w:sz w:val="22"/>
          <w:szCs w:val="22"/>
          <w:u w:val="single"/>
        </w:rPr>
        <w:t>500 words or fewer (exclusive of the Abstract and Acknowledgments)</w:t>
      </w:r>
      <w:r w:rsidRPr="00D65879">
        <w:rPr>
          <w:rFonts w:ascii="Calibri" w:hAnsi="Calibri" w:cs="Calibri"/>
          <w:i/>
          <w:iCs/>
          <w:color w:val="000000"/>
          <w:sz w:val="22"/>
          <w:szCs w:val="22"/>
        </w:rPr>
        <w:t xml:space="preserve">. </w:t>
      </w:r>
    </w:p>
    <w:p w14:paraId="520DD326"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 xml:space="preserve">Announcements may include </w:t>
      </w:r>
      <w:r w:rsidRPr="00D65879">
        <w:rPr>
          <w:rFonts w:ascii="Calibri" w:hAnsi="Calibri" w:cs="Calibri"/>
          <w:i/>
          <w:iCs/>
          <w:color w:val="000000"/>
          <w:sz w:val="22"/>
          <w:szCs w:val="22"/>
          <w:u w:val="single"/>
        </w:rPr>
        <w:t>one figure and one table</w:t>
      </w:r>
      <w:r w:rsidRPr="00D65879">
        <w:rPr>
          <w:rFonts w:ascii="Calibri" w:hAnsi="Calibri" w:cs="Calibri"/>
          <w:i/>
          <w:iCs/>
          <w:color w:val="000000"/>
          <w:sz w:val="22"/>
          <w:szCs w:val="22"/>
        </w:rPr>
        <w:t xml:space="preserve"> to help summarize the data set or provide a context for the resource, but supplemental material is </w:t>
      </w:r>
      <w:r w:rsidRPr="00D65879">
        <w:rPr>
          <w:rFonts w:ascii="Calibri" w:hAnsi="Calibri" w:cs="Calibri"/>
          <w:i/>
          <w:iCs/>
          <w:color w:val="000000"/>
          <w:sz w:val="22"/>
          <w:szCs w:val="22"/>
          <w:u w:val="single"/>
        </w:rPr>
        <w:t>not</w:t>
      </w:r>
      <w:r w:rsidRPr="00D65879">
        <w:rPr>
          <w:rFonts w:ascii="Calibri" w:hAnsi="Calibri" w:cs="Calibri"/>
          <w:i/>
          <w:iCs/>
          <w:color w:val="000000"/>
          <w:sz w:val="22"/>
          <w:szCs w:val="22"/>
        </w:rPr>
        <w:t xml:space="preserve"> permitted.</w:t>
      </w:r>
    </w:p>
    <w:p w14:paraId="776A4632" w14:textId="77777777" w:rsidR="00035492" w:rsidRPr="00D65879" w:rsidRDefault="205DB8F5" w:rsidP="205DB8F5">
      <w:pPr>
        <w:pStyle w:val="NormalWeb"/>
        <w:spacing w:before="240" w:beforeAutospacing="0" w:after="240" w:afterAutospacing="0"/>
        <w:rPr>
          <w:rFonts w:ascii="Calibri" w:hAnsi="Calibri"/>
        </w:rPr>
      </w:pPr>
      <w:r w:rsidRPr="00D65879">
        <w:rPr>
          <w:rFonts w:ascii="Calibri" w:hAnsi="Calibri"/>
          <w:i/>
          <w:iCs/>
          <w:color w:val="000000"/>
          <w:sz w:val="22"/>
          <w:szCs w:val="22"/>
        </w:rPr>
        <w:lastRenderedPageBreak/>
        <w:t>Please include the following information in the announcement. See the editorial</w:t>
      </w:r>
      <w:hyperlink r:id="rId10">
        <w:r w:rsidRPr="00D65879">
          <w:rPr>
            <w:rStyle w:val="Hyperlink"/>
            <w:rFonts w:ascii="Calibri" w:hAnsi="Calibri"/>
            <w:i/>
            <w:iCs/>
            <w:color w:val="000000"/>
            <w:sz w:val="22"/>
            <w:szCs w:val="22"/>
            <w:u w:val="none"/>
          </w:rPr>
          <w:t xml:space="preserve"> </w:t>
        </w:r>
      </w:hyperlink>
      <w:hyperlink r:id="rId11" w:history="1">
        <w:r w:rsidR="000C4CF3" w:rsidRPr="00D65879">
          <w:rPr>
            <w:rStyle w:val="Hyperlink"/>
            <w:rFonts w:ascii="Calibri" w:hAnsi="Calibri"/>
            <w:i/>
            <w:iCs/>
            <w:sz w:val="22"/>
            <w:szCs w:val="22"/>
          </w:rPr>
          <w:t>here</w:t>
        </w:r>
      </w:hyperlink>
      <w:r w:rsidR="000C4CF3" w:rsidRPr="00D65879">
        <w:rPr>
          <w:rStyle w:val="Hyperlink"/>
          <w:rFonts w:ascii="Calibri" w:hAnsi="Calibri"/>
          <w:i/>
          <w:iCs/>
          <w:color w:val="1155CC"/>
          <w:sz w:val="22"/>
          <w:szCs w:val="22"/>
          <w:u w:val="none"/>
        </w:rPr>
        <w:t xml:space="preserve"> </w:t>
      </w:r>
      <w:r w:rsidRPr="00D65879">
        <w:rPr>
          <w:rFonts w:ascii="Calibri" w:hAnsi="Calibri"/>
          <w:i/>
          <w:iCs/>
          <w:color w:val="000000"/>
          <w:sz w:val="22"/>
          <w:szCs w:val="22"/>
        </w:rPr>
        <w:t>for more details on these requirements, as well as links to example articles.</w:t>
      </w:r>
    </w:p>
    <w:p w14:paraId="4313F3DC"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First section (introduction and rationale)</w:t>
      </w:r>
    </w:p>
    <w:p w14:paraId="6F7F16F6" w14:textId="77777777" w:rsidR="00035492" w:rsidRPr="00D65879" w:rsidRDefault="00035492" w:rsidP="00035492">
      <w:pPr>
        <w:pStyle w:val="NormalWeb"/>
        <w:numPr>
          <w:ilvl w:val="0"/>
          <w:numId w:val="9"/>
        </w:numPr>
        <w:spacing w:before="24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A rationale or significance for the sequencing.</w:t>
      </w:r>
    </w:p>
    <w:p w14:paraId="79A0C59D"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The provenance for the organism sequenced.</w:t>
      </w:r>
    </w:p>
    <w:p w14:paraId="27CA079B" w14:textId="77777777" w:rsidR="00035492" w:rsidRPr="00D65879" w:rsidRDefault="4CDEF507" w:rsidP="4CDEF507">
      <w:pPr>
        <w:pStyle w:val="NormalWeb"/>
        <w:numPr>
          <w:ilvl w:val="0"/>
          <w:numId w:val="9"/>
        </w:numPr>
        <w:spacing w:before="0" w:beforeAutospacing="0" w:after="0" w:afterAutospacing="0"/>
        <w:textAlignment w:val="baseline"/>
        <w:rPr>
          <w:rFonts w:ascii="Calibri" w:hAnsi="Calibri"/>
          <w:i/>
          <w:iCs/>
          <w:color w:val="000000"/>
          <w:sz w:val="22"/>
          <w:szCs w:val="22"/>
        </w:rPr>
      </w:pPr>
      <w:r w:rsidRPr="00D65879">
        <w:rPr>
          <w:rFonts w:ascii="Calibri" w:hAnsi="Calibri"/>
          <w:i/>
          <w:iCs/>
          <w:color w:val="000000"/>
          <w:sz w:val="22"/>
          <w:szCs w:val="22"/>
        </w:rPr>
        <w:t xml:space="preserve">If the organism has been taxonomically identified prior to genome sequencing, provide (or cite) detailed methods for DNA extraction, PCR </w:t>
      </w:r>
      <w:r w:rsidR="0087494D" w:rsidRPr="00D65879">
        <w:rPr>
          <w:rFonts w:ascii="Calibri" w:hAnsi="Calibri"/>
          <w:i/>
          <w:iCs/>
          <w:color w:val="000000"/>
          <w:sz w:val="22"/>
          <w:szCs w:val="22"/>
        </w:rPr>
        <w:t>(</w:t>
      </w:r>
      <w:r w:rsidRPr="00D65879">
        <w:rPr>
          <w:rFonts w:ascii="Calibri" w:hAnsi="Calibri"/>
          <w:i/>
          <w:iCs/>
          <w:color w:val="000000"/>
          <w:sz w:val="22"/>
          <w:szCs w:val="22"/>
        </w:rPr>
        <w:t>including primers</w:t>
      </w:r>
      <w:r w:rsidR="0087494D" w:rsidRPr="00D65879">
        <w:rPr>
          <w:rFonts w:ascii="Calibri" w:hAnsi="Calibri"/>
          <w:i/>
          <w:iCs/>
          <w:color w:val="000000"/>
          <w:sz w:val="22"/>
          <w:szCs w:val="22"/>
        </w:rPr>
        <w:t>)</w:t>
      </w:r>
      <w:r w:rsidRPr="00D65879">
        <w:rPr>
          <w:rFonts w:ascii="Calibri" w:hAnsi="Calibri"/>
          <w:i/>
          <w:iCs/>
          <w:color w:val="000000"/>
          <w:sz w:val="22"/>
          <w:szCs w:val="22"/>
        </w:rPr>
        <w:t>, sequencing, and comparison of the 16S rRNA gene sequences. Also please provide the accession number of the best match.</w:t>
      </w:r>
    </w:p>
    <w:p w14:paraId="0C928A9F"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A description of how the isolate was acquired, with accession numbers where applicable.</w:t>
      </w:r>
    </w:p>
    <w:p w14:paraId="6CDCA9E9"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Provide or cite detailed isolation methods, including medium, isolation technique, sampling location (GPS coordinates), sampling methods, etc.</w:t>
      </w:r>
    </w:p>
    <w:p w14:paraId="686F39AA"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Growth conditions for cultivation. </w:t>
      </w:r>
    </w:p>
    <w:p w14:paraId="0E042FDD"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 xml:space="preserve">For </w:t>
      </w:r>
      <w:proofErr w:type="gramStart"/>
      <w:r w:rsidRPr="00D65879">
        <w:rPr>
          <w:rFonts w:ascii="Calibri" w:hAnsi="Calibri" w:cs="Calibri"/>
          <w:i/>
          <w:iCs/>
          <w:color w:val="000000"/>
          <w:sz w:val="22"/>
          <w:szCs w:val="22"/>
        </w:rPr>
        <w:t>single-cell</w:t>
      </w:r>
      <w:proofErr w:type="gramEnd"/>
      <w:r w:rsidRPr="00D65879">
        <w:rPr>
          <w:rFonts w:ascii="Calibri" w:hAnsi="Calibri" w:cs="Calibri"/>
          <w:i/>
          <w:iCs/>
          <w:color w:val="000000"/>
          <w:sz w:val="22"/>
          <w:szCs w:val="22"/>
        </w:rPr>
        <w:t xml:space="preserve"> amplified genomes, authors should instead supply information about how the cell was identified and isolated.</w:t>
      </w:r>
    </w:p>
    <w:p w14:paraId="51ACE37D" w14:textId="77777777" w:rsidR="00035492" w:rsidRPr="00D65879" w:rsidRDefault="205DB8F5" w:rsidP="205DB8F5">
      <w:pPr>
        <w:pStyle w:val="NormalWeb"/>
        <w:numPr>
          <w:ilvl w:val="0"/>
          <w:numId w:val="9"/>
        </w:numPr>
        <w:spacing w:before="0" w:beforeAutospacing="0" w:after="0" w:afterAutospacing="0"/>
        <w:textAlignment w:val="baseline"/>
        <w:rPr>
          <w:rFonts w:ascii="Calibri" w:hAnsi="Calibri"/>
          <w:i/>
          <w:iCs/>
          <w:color w:val="000000"/>
          <w:sz w:val="22"/>
          <w:szCs w:val="22"/>
        </w:rPr>
      </w:pPr>
      <w:r w:rsidRPr="00D65879">
        <w:rPr>
          <w:rFonts w:ascii="Calibri" w:hAnsi="Calibri"/>
          <w:i/>
          <w:iCs/>
          <w:color w:val="000000"/>
          <w:sz w:val="22"/>
          <w:szCs w:val="22"/>
        </w:rPr>
        <w:t xml:space="preserve">For research involving human or animal subjects, include a statement documenting the approval number </w:t>
      </w:r>
      <w:r w:rsidR="0087494D" w:rsidRPr="00D65879">
        <w:rPr>
          <w:rFonts w:ascii="Calibri" w:hAnsi="Calibri"/>
          <w:i/>
          <w:iCs/>
          <w:color w:val="000000"/>
          <w:sz w:val="22"/>
          <w:szCs w:val="22"/>
        </w:rPr>
        <w:t xml:space="preserve">and </w:t>
      </w:r>
      <w:r w:rsidRPr="00D65879">
        <w:rPr>
          <w:rFonts w:ascii="Calibri" w:hAnsi="Calibri"/>
          <w:i/>
          <w:iCs/>
          <w:color w:val="000000"/>
          <w:sz w:val="22"/>
          <w:szCs w:val="22"/>
        </w:rPr>
        <w:t>name of the Institutional Review Board</w:t>
      </w:r>
      <w:r w:rsidR="009B4EC8" w:rsidRPr="00D65879">
        <w:rPr>
          <w:rFonts w:ascii="Calibri" w:hAnsi="Calibri"/>
          <w:i/>
          <w:iCs/>
          <w:color w:val="000000"/>
          <w:sz w:val="22"/>
          <w:szCs w:val="22"/>
        </w:rPr>
        <w:t xml:space="preserve"> per the </w:t>
      </w:r>
      <w:hyperlink r:id="rId12" w:history="1">
        <w:r w:rsidR="009B4EC8" w:rsidRPr="00D65879">
          <w:rPr>
            <w:rStyle w:val="Hyperlink"/>
            <w:rFonts w:ascii="Calibri" w:hAnsi="Calibri"/>
            <w:i/>
            <w:iCs/>
            <w:sz w:val="22"/>
            <w:szCs w:val="22"/>
          </w:rPr>
          <w:t>ASM Ethics Guidelines</w:t>
        </w:r>
      </w:hyperlink>
      <w:r w:rsidR="009B4EC8" w:rsidRPr="00D65879">
        <w:rPr>
          <w:rFonts w:ascii="Calibri" w:hAnsi="Calibri"/>
          <w:i/>
          <w:iCs/>
          <w:color w:val="000000"/>
          <w:sz w:val="22"/>
          <w:szCs w:val="22"/>
        </w:rPr>
        <w:t>.</w:t>
      </w:r>
    </w:p>
    <w:p w14:paraId="70A000B5" w14:textId="77777777" w:rsidR="00035492" w:rsidRPr="00D65879" w:rsidRDefault="00035492" w:rsidP="00035492">
      <w:pPr>
        <w:pStyle w:val="NormalWeb"/>
        <w:numPr>
          <w:ilvl w:val="0"/>
          <w:numId w:val="9"/>
        </w:numPr>
        <w:spacing w:before="0" w:beforeAutospacing="0" w:after="24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If CLSI standards were used to determine antibiotic resistance, please include appropriate references and methods for this. If a clinical lab made the assessment, please describe which one. </w:t>
      </w:r>
    </w:p>
    <w:p w14:paraId="6F65D7A2" w14:textId="3DFD7B15" w:rsidR="00D83A07" w:rsidRPr="00D20013" w:rsidRDefault="00D83A07" w:rsidP="00D83A07">
      <w:pPr>
        <w:spacing w:after="0" w:line="240" w:lineRule="auto"/>
        <w:ind w:left="360"/>
        <w:rPr>
          <w:ins w:id="0" w:author="Joel Slade" w:date="2024-05-28T20:33:00Z"/>
          <w:rFonts w:cs="Calibri"/>
          <w:color w:val="000000"/>
        </w:rPr>
        <w:pPrChange w:id="1" w:author="Joel Slade" w:date="2024-05-28T20:34:00Z">
          <w:pPr>
            <w:spacing w:after="0" w:line="240" w:lineRule="auto"/>
            <w:ind w:firstLine="360"/>
          </w:pPr>
        </w:pPrChange>
      </w:pPr>
      <w:commentRangeStart w:id="2"/>
      <w:ins w:id="3" w:author="Joel Slade" w:date="2024-05-28T20:43:00Z">
        <w:r>
          <w:rPr>
            <w:rFonts w:cs="Calibri"/>
            <w:color w:val="000000"/>
          </w:rPr>
          <w:t xml:space="preserve">New </w:t>
        </w:r>
      </w:ins>
      <w:ins w:id="4" w:author="Joel Slade" w:date="2024-05-28T20:44:00Z">
        <w:r w:rsidR="00D20013">
          <w:rPr>
            <w:rFonts w:cs="Calibri"/>
            <w:color w:val="000000"/>
          </w:rPr>
          <w:t>world</w:t>
        </w:r>
      </w:ins>
      <w:ins w:id="5" w:author="Joel Slade" w:date="2024-05-28T20:43:00Z">
        <w:r>
          <w:rPr>
            <w:rFonts w:cs="Calibri"/>
            <w:color w:val="000000"/>
          </w:rPr>
          <w:t xml:space="preserve"> </w:t>
        </w:r>
      </w:ins>
      <w:ins w:id="6" w:author="Joel Slade" w:date="2024-05-28T20:37:00Z">
        <w:r>
          <w:rPr>
            <w:rFonts w:cs="Calibri"/>
            <w:color w:val="000000"/>
          </w:rPr>
          <w:t>sparrows (</w:t>
        </w:r>
        <w:proofErr w:type="spellStart"/>
        <w:r>
          <w:rPr>
            <w:rFonts w:cs="Calibri"/>
            <w:color w:val="000000"/>
          </w:rPr>
          <w:t>Passerilidae</w:t>
        </w:r>
        <w:proofErr w:type="spellEnd"/>
        <w:r>
          <w:rPr>
            <w:rFonts w:cs="Calibri"/>
            <w:color w:val="000000"/>
          </w:rPr>
          <w:t xml:space="preserve">) </w:t>
        </w:r>
      </w:ins>
      <w:ins w:id="7" w:author="Joel Slade" w:date="2024-05-28T20:53:00Z">
        <w:r w:rsidR="00D20013">
          <w:rPr>
            <w:rFonts w:cs="Calibri"/>
            <w:color w:val="000000"/>
          </w:rPr>
          <w:t>are</w:t>
        </w:r>
      </w:ins>
      <w:ins w:id="8" w:author="Joel Slade" w:date="2024-05-28T20:37:00Z">
        <w:r>
          <w:rPr>
            <w:rFonts w:cs="Calibri"/>
            <w:color w:val="000000"/>
          </w:rPr>
          <w:t xml:space="preserve"> at the forefront of studies on </w:t>
        </w:r>
      </w:ins>
      <w:ins w:id="9" w:author="Joel Slade" w:date="2024-05-28T20:55:00Z">
        <w:r w:rsidR="000244EC">
          <w:rPr>
            <w:rFonts w:cs="Calibri"/>
            <w:color w:val="000000"/>
          </w:rPr>
          <w:t xml:space="preserve">avian </w:t>
        </w:r>
      </w:ins>
      <w:ins w:id="10" w:author="Joel Slade" w:date="2024-05-28T20:53:00Z">
        <w:r w:rsidR="00D20013">
          <w:rPr>
            <w:rFonts w:cs="Calibri"/>
            <w:color w:val="000000"/>
          </w:rPr>
          <w:t>microbial ecology</w:t>
        </w:r>
      </w:ins>
      <w:ins w:id="11" w:author="Joel Slade" w:date="2024-05-28T20:38:00Z">
        <w:r>
          <w:rPr>
            <w:rFonts w:cs="Calibri"/>
            <w:color w:val="000000"/>
          </w:rPr>
          <w:t xml:space="preserve">, specifically </w:t>
        </w:r>
      </w:ins>
      <w:ins w:id="12" w:author="Joel Slade" w:date="2024-05-28T20:57:00Z">
        <w:r w:rsidR="000244EC">
          <w:rPr>
            <w:rFonts w:cs="Calibri"/>
            <w:color w:val="000000"/>
          </w:rPr>
          <w:t xml:space="preserve">non-migratory </w:t>
        </w:r>
      </w:ins>
      <w:ins w:id="13" w:author="Joel Slade" w:date="2024-05-28T21:11:00Z">
        <w:r w:rsidR="00BA12C4">
          <w:rPr>
            <w:rFonts w:cs="Calibri"/>
            <w:color w:val="000000"/>
          </w:rPr>
          <w:t xml:space="preserve">dark-eyed </w:t>
        </w:r>
      </w:ins>
      <w:ins w:id="14" w:author="Joel Slade" w:date="2024-05-28T21:10:00Z">
        <w:r w:rsidR="00BA12C4">
          <w:rPr>
            <w:rFonts w:cs="Calibri"/>
            <w:color w:val="000000"/>
          </w:rPr>
          <w:t>jun</w:t>
        </w:r>
      </w:ins>
      <w:ins w:id="15" w:author="Joel Slade" w:date="2024-05-28T21:11:00Z">
        <w:r w:rsidR="00BA12C4">
          <w:rPr>
            <w:rFonts w:cs="Calibri"/>
            <w:color w:val="000000"/>
          </w:rPr>
          <w:t>cos</w:t>
        </w:r>
      </w:ins>
      <w:ins w:id="16" w:author="Joel Slade" w:date="2024-05-28T20:38:00Z">
        <w:r>
          <w:rPr>
            <w:rFonts w:cs="Calibri"/>
            <w:color w:val="000000"/>
          </w:rPr>
          <w:t xml:space="preserve"> (</w:t>
        </w:r>
        <w:r>
          <w:rPr>
            <w:rFonts w:cs="Calibri"/>
            <w:i/>
            <w:iCs/>
            <w:color w:val="000000"/>
          </w:rPr>
          <w:t xml:space="preserve">Junco </w:t>
        </w:r>
        <w:proofErr w:type="spellStart"/>
        <w:r>
          <w:rPr>
            <w:rFonts w:cs="Calibri"/>
            <w:i/>
            <w:iCs/>
            <w:color w:val="000000"/>
          </w:rPr>
          <w:t>hyemalis</w:t>
        </w:r>
      </w:ins>
      <w:proofErr w:type="spellEnd"/>
      <w:ins w:id="17" w:author="Joel Slade" w:date="2024-05-28T20:55:00Z">
        <w:r w:rsidR="000244EC">
          <w:rPr>
            <w:rFonts w:cs="Calibri"/>
            <w:i/>
            <w:iCs/>
            <w:color w:val="000000"/>
          </w:rPr>
          <w:t xml:space="preserve"> carolinensis</w:t>
        </w:r>
      </w:ins>
      <w:ins w:id="18" w:author="Joel Slade" w:date="2024-05-28T20:38:00Z">
        <w:r>
          <w:rPr>
            <w:rFonts w:cs="Calibri"/>
            <w:color w:val="000000"/>
          </w:rPr>
          <w:t>)</w:t>
        </w:r>
      </w:ins>
      <w:ins w:id="19" w:author="Joel Slade" w:date="2024-05-28T20:43:00Z">
        <w:r>
          <w:rPr>
            <w:rFonts w:cs="Calibri"/>
            <w:color w:val="000000"/>
          </w:rPr>
          <w:t xml:space="preserve"> (</w:t>
        </w:r>
        <w:commentRangeStart w:id="20"/>
        <w:commentRangeStart w:id="21"/>
        <w:r>
          <w:rPr>
            <w:rFonts w:cs="Calibri"/>
            <w:color w:val="000000"/>
          </w:rPr>
          <w:t>REF</w:t>
        </w:r>
      </w:ins>
      <w:commentRangeEnd w:id="20"/>
      <w:ins w:id="22" w:author="Joel Slade" w:date="2024-05-28T20:54:00Z">
        <w:r w:rsidR="00D20013">
          <w:rPr>
            <w:rStyle w:val="CommentReference"/>
          </w:rPr>
          <w:commentReference w:id="20"/>
        </w:r>
      </w:ins>
      <w:commentRangeEnd w:id="21"/>
      <w:ins w:id="23" w:author="Joel Slade" w:date="2024-05-28T21:10:00Z">
        <w:r w:rsidR="00BA12C4">
          <w:rPr>
            <w:rStyle w:val="CommentReference"/>
          </w:rPr>
          <w:commentReference w:id="21"/>
        </w:r>
      </w:ins>
      <w:ins w:id="24" w:author="Joel Slade" w:date="2024-05-28T20:43:00Z">
        <w:r>
          <w:rPr>
            <w:rFonts w:cs="Calibri"/>
            <w:color w:val="000000"/>
          </w:rPr>
          <w:t>)</w:t>
        </w:r>
      </w:ins>
      <w:ins w:id="25" w:author="Joel Slade" w:date="2024-05-28T21:06:00Z">
        <w:r w:rsidR="00BA12C4">
          <w:rPr>
            <w:rFonts w:cs="Calibri"/>
            <w:color w:val="000000"/>
          </w:rPr>
          <w:t xml:space="preserve">, which </w:t>
        </w:r>
      </w:ins>
      <w:ins w:id="26" w:author="Joel Slade" w:date="2024-05-28T21:11:00Z">
        <w:r w:rsidR="00BA12C4">
          <w:rPr>
            <w:rFonts w:cs="Calibri"/>
            <w:color w:val="000000"/>
          </w:rPr>
          <w:t>evolved with</w:t>
        </w:r>
      </w:ins>
      <w:ins w:id="27" w:author="Joel Slade" w:date="2024-05-28T21:06:00Z">
        <w:r w:rsidR="00BA12C4">
          <w:rPr>
            <w:rFonts w:cs="Calibri"/>
            <w:color w:val="000000"/>
          </w:rPr>
          <w:t xml:space="preserve"> symbiotic bacteria </w:t>
        </w:r>
      </w:ins>
      <w:ins w:id="28" w:author="Joel Slade" w:date="2024-05-28T21:11:00Z">
        <w:r w:rsidR="00BA12C4">
          <w:rPr>
            <w:rFonts w:cs="Calibri"/>
            <w:color w:val="000000"/>
          </w:rPr>
          <w:t>that are used</w:t>
        </w:r>
      </w:ins>
      <w:ins w:id="29" w:author="Joel Slade" w:date="2024-05-28T21:06:00Z">
        <w:r w:rsidR="00BA12C4">
          <w:rPr>
            <w:rFonts w:cs="Calibri"/>
            <w:color w:val="000000"/>
          </w:rPr>
          <w:t xml:space="preserve"> </w:t>
        </w:r>
      </w:ins>
      <w:ins w:id="30" w:author="Joel Slade" w:date="2024-05-28T21:13:00Z">
        <w:r w:rsidR="00BA12C4">
          <w:rPr>
            <w:rFonts w:cs="Calibri"/>
            <w:color w:val="000000"/>
          </w:rPr>
          <w:t xml:space="preserve">for </w:t>
        </w:r>
      </w:ins>
      <w:ins w:id="31" w:author="Joel Slade" w:date="2024-05-28T21:06:00Z">
        <w:r w:rsidR="00BA12C4">
          <w:rPr>
            <w:rFonts w:cs="Calibri"/>
            <w:color w:val="000000"/>
          </w:rPr>
          <w:t xml:space="preserve">chemical communication </w:t>
        </w:r>
      </w:ins>
      <w:ins w:id="32" w:author="Joel Slade" w:date="2024-05-28T21:13:00Z">
        <w:r w:rsidR="00BA12C4">
          <w:rPr>
            <w:rFonts w:cs="Calibri"/>
            <w:color w:val="000000"/>
          </w:rPr>
          <w:t xml:space="preserve">through preen oil </w:t>
        </w:r>
      </w:ins>
      <w:ins w:id="33" w:author="Joel Slade" w:date="2024-05-28T20:49:00Z">
        <w:r w:rsidR="00D20013">
          <w:rPr>
            <w:rFonts w:cs="Calibri"/>
            <w:color w:val="000000"/>
          </w:rPr>
          <w:t>(RE</w:t>
        </w:r>
      </w:ins>
      <w:ins w:id="34" w:author="Joel Slade" w:date="2024-05-28T21:12:00Z">
        <w:r w:rsidR="00BA12C4">
          <w:rPr>
            <w:rFonts w:cs="Calibri"/>
            <w:color w:val="000000"/>
          </w:rPr>
          <w:t>F</w:t>
        </w:r>
      </w:ins>
      <w:ins w:id="35" w:author="Joel Slade" w:date="2024-05-28T20:49:00Z">
        <w:r w:rsidR="00D20013">
          <w:rPr>
            <w:rFonts w:cs="Calibri"/>
            <w:color w:val="000000"/>
          </w:rPr>
          <w:t>).</w:t>
        </w:r>
      </w:ins>
      <w:ins w:id="36" w:author="Joel Slade" w:date="2024-05-28T21:02:00Z">
        <w:r w:rsidR="000244EC">
          <w:rPr>
            <w:rFonts w:cs="Calibri"/>
            <w:color w:val="000000"/>
          </w:rPr>
          <w:t xml:space="preserve"> In the same habitat is o</w:t>
        </w:r>
      </w:ins>
      <w:ins w:id="37" w:author="Joel Slade" w:date="2024-05-28T20:49:00Z">
        <w:r w:rsidR="00D20013">
          <w:rPr>
            <w:rFonts w:cs="Calibri"/>
            <w:color w:val="000000"/>
          </w:rPr>
          <w:t>ne overlooked species</w:t>
        </w:r>
      </w:ins>
      <w:ins w:id="38" w:author="Joel Slade" w:date="2024-05-28T21:02:00Z">
        <w:r w:rsidR="000244EC">
          <w:rPr>
            <w:rFonts w:cs="Calibri"/>
            <w:color w:val="000000"/>
          </w:rPr>
          <w:t xml:space="preserve">, the </w:t>
        </w:r>
      </w:ins>
      <w:ins w:id="39" w:author="Joel Slade" w:date="2024-05-28T21:01:00Z">
        <w:r w:rsidR="000244EC">
          <w:rPr>
            <w:rFonts w:cs="Calibri"/>
            <w:color w:val="000000"/>
          </w:rPr>
          <w:t xml:space="preserve">migratory </w:t>
        </w:r>
      </w:ins>
      <w:ins w:id="40" w:author="Joel Slade" w:date="2024-05-28T20:49:00Z">
        <w:r w:rsidR="00D20013">
          <w:rPr>
            <w:rFonts w:cs="Calibri"/>
            <w:color w:val="000000"/>
          </w:rPr>
          <w:t>chipping sparrow (</w:t>
        </w:r>
        <w:r w:rsidR="00D20013" w:rsidRPr="00D20013">
          <w:rPr>
            <w:rFonts w:cs="Calibri"/>
            <w:i/>
            <w:iCs/>
            <w:color w:val="000000"/>
            <w:rPrChange w:id="41" w:author="Joel Slade" w:date="2024-05-28T20:49:00Z">
              <w:rPr>
                <w:rFonts w:cs="Calibri"/>
                <w:color w:val="000000"/>
              </w:rPr>
            </w:rPrChange>
          </w:rPr>
          <w:t>Spizella</w:t>
        </w:r>
        <w:r w:rsidR="00D20013" w:rsidRPr="00D20013">
          <w:rPr>
            <w:rFonts w:cs="Calibri"/>
            <w:color w:val="000000"/>
          </w:rPr>
          <w:t xml:space="preserve"> </w:t>
        </w:r>
        <w:proofErr w:type="spellStart"/>
        <w:r w:rsidR="00D20013" w:rsidRPr="00D20013">
          <w:rPr>
            <w:rFonts w:cs="Calibri"/>
            <w:i/>
            <w:iCs/>
            <w:color w:val="000000"/>
            <w:rPrChange w:id="42" w:author="Joel Slade" w:date="2024-05-28T20:49:00Z">
              <w:rPr>
                <w:rFonts w:cs="Calibri"/>
                <w:color w:val="000000"/>
              </w:rPr>
            </w:rPrChange>
          </w:rPr>
          <w:t>passerina</w:t>
        </w:r>
        <w:proofErr w:type="spellEnd"/>
        <w:r w:rsidR="00D20013">
          <w:rPr>
            <w:rFonts w:cs="Calibri"/>
            <w:color w:val="000000"/>
          </w:rPr>
          <w:t>)</w:t>
        </w:r>
      </w:ins>
      <w:ins w:id="43" w:author="Joel Slade" w:date="2024-05-28T20:50:00Z">
        <w:r w:rsidR="00D20013">
          <w:rPr>
            <w:rFonts w:cs="Calibri"/>
            <w:color w:val="000000"/>
          </w:rPr>
          <w:t xml:space="preserve">. Here, we are announcing the microbial communities of the preen gland and </w:t>
        </w:r>
      </w:ins>
      <w:ins w:id="44" w:author="Joel Slade" w:date="2024-05-28T20:51:00Z">
        <w:r w:rsidR="00D20013">
          <w:rPr>
            <w:rFonts w:cs="Calibri"/>
            <w:color w:val="000000"/>
          </w:rPr>
          <w:t>cloaca of chipping sparrow</w:t>
        </w:r>
      </w:ins>
      <w:ins w:id="45" w:author="Joel Slade" w:date="2024-05-28T21:03:00Z">
        <w:r w:rsidR="000244EC">
          <w:rPr>
            <w:rFonts w:cs="Calibri"/>
            <w:color w:val="000000"/>
          </w:rPr>
          <w:t xml:space="preserve"> so we can provide interspecific comparative studies in the future. </w:t>
        </w:r>
      </w:ins>
      <w:commentRangeEnd w:id="2"/>
      <w:ins w:id="46" w:author="Joel Slade" w:date="2024-05-28T21:13:00Z">
        <w:r w:rsidR="00BA12C4">
          <w:rPr>
            <w:rStyle w:val="CommentReference"/>
          </w:rPr>
          <w:commentReference w:id="2"/>
        </w:r>
      </w:ins>
    </w:p>
    <w:p w14:paraId="454818D7" w14:textId="7A24C350" w:rsidR="0014676A" w:rsidRDefault="0014676A" w:rsidP="00D71E1A">
      <w:pPr>
        <w:spacing w:after="0" w:line="240" w:lineRule="auto"/>
        <w:ind w:firstLine="360"/>
        <w:rPr>
          <w:rFonts w:cs="Calibri"/>
        </w:rPr>
      </w:pPr>
      <w:r>
        <w:rPr>
          <w:rFonts w:cs="Calibri"/>
          <w:color w:val="000000"/>
        </w:rPr>
        <w:t>Birds were sampled</w:t>
      </w:r>
      <w:r w:rsidR="005A3295">
        <w:rPr>
          <w:rFonts w:cs="Calibri"/>
          <w:color w:val="000000"/>
        </w:rPr>
        <w:t xml:space="preserve"> </w:t>
      </w:r>
      <w:r>
        <w:rPr>
          <w:rFonts w:cs="Calibri"/>
          <w:color w:val="000000"/>
        </w:rPr>
        <w:t xml:space="preserve">as previously described </w:t>
      </w:r>
      <w:r w:rsidR="005A3295">
        <w:rPr>
          <w:rFonts w:cs="Calibri"/>
          <w:color w:val="000000"/>
        </w:rPr>
        <w:fldChar w:fldCharType="begin"/>
      </w:r>
      <w:r w:rsidR="005A3295">
        <w:rPr>
          <w:rFonts w:cs="Calibri"/>
          <w:color w:val="000000"/>
        </w:rPr>
        <w:instrText xml:space="preserve"> ADDIN ZOTERO_ITEM CSL_CITATION {"citationID":"B6JfIgqA","properties":{"formattedCitation":"(1)","plainCitation":"(1)","noteIndex":0},"citationItems":[{"id":55,"uris":["http://zotero.org/users/local/59g02Zmo/items/PDYWTBDS"],"itemData":{"id":55,"type":"article-journal","abstract":"IntroductionAvian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5A3295">
        <w:rPr>
          <w:rFonts w:cs="Calibri"/>
          <w:noProof/>
          <w:color w:val="000000"/>
        </w:rPr>
        <w:t>(1)</w:t>
      </w:r>
      <w:r w:rsidR="005A3295">
        <w:rPr>
          <w:rFonts w:cs="Calibri"/>
          <w:color w:val="000000"/>
        </w:rPr>
        <w:fldChar w:fldCharType="end"/>
      </w:r>
      <w:r>
        <w:rPr>
          <w:rFonts w:cs="Calibri"/>
          <w:color w:val="000000"/>
        </w:rPr>
        <w:t>.</w:t>
      </w:r>
      <w:r w:rsidR="005A3295">
        <w:rPr>
          <w:rFonts w:cs="Calibri"/>
          <w:color w:val="000000"/>
        </w:rPr>
        <w:t xml:space="preserve"> Briefly, the microbial communities from the uropygial gland </w:t>
      </w:r>
      <w:r w:rsidR="005A3295" w:rsidRPr="005A3295">
        <w:rPr>
          <w:rFonts w:cs="Calibri"/>
          <w:color w:val="000000"/>
        </w:rPr>
        <w:t xml:space="preserve">and cloaca were collected using a swab that had been pre-moistened with a sterile buffer </w:t>
      </w:r>
      <w:r w:rsidR="005A3295" w:rsidRPr="005A3295">
        <w:rPr>
          <w:rFonts w:cs="Calibri"/>
        </w:rPr>
        <w:t>(20 mM Tris pH 8; 2 mM EDTA; 1.2% Triton X-100)</w:t>
      </w:r>
      <w:r w:rsidR="005A3295">
        <w:rPr>
          <w:rFonts w:cs="Calibri"/>
        </w:rPr>
        <w:t>.</w:t>
      </w:r>
      <w:r w:rsidR="005A3295">
        <w:rPr>
          <w:rFonts w:cs="Calibri"/>
          <w:color w:val="000000"/>
        </w:rPr>
        <w:t xml:space="preserve"> Swabs were stored at -80 until DNA extraction. DNA was extracted from swabs using the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µl bead solution and 200 µl </w:t>
      </w:r>
      <w:proofErr w:type="spellStart"/>
      <w:proofErr w:type="gramStart"/>
      <w:r w:rsidR="00FF64D5" w:rsidRPr="00FF64D5">
        <w:rPr>
          <w:rFonts w:eastAsia="Times New Roman" w:cs="Calibri"/>
        </w:rPr>
        <w:t>phenol:chloroform</w:t>
      </w:r>
      <w:proofErr w:type="spellEnd"/>
      <w:proofErr w:type="gramEnd"/>
      <w:r w:rsidR="00FF64D5" w:rsidRPr="00FF64D5">
        <w:rPr>
          <w:rFonts w:eastAsia="Times New Roman" w:cs="Calibri"/>
        </w:rPr>
        <w:t xml:space="preserve"> alcohol before 10 min of bead-beating. 2) Samples received 100 µl each of solutions C2 and C3, plus 1 µl RNase A, and incubated at 4°C for 5 min before one-step centrifugation. 3) Lysates were mixed with 650 µl solution C4 and 650 µl 100% ethanol, then loaded onto spin columns instead of using 1200 µl solution C4 alone. 4) </w:t>
      </w:r>
      <w:r w:rsidR="00FF64D5" w:rsidRPr="00FF64D5">
        <w:rPr>
          <w:rFonts w:cs="Calibri"/>
        </w:rPr>
        <w:t>DNA was eluted in 60 µl of solution C6, reduced from 100 µl</w:t>
      </w:r>
      <w:r w:rsidR="00FF64D5">
        <w:rPr>
          <w:rFonts w:cs="Calibri"/>
        </w:rPr>
        <w:t xml:space="preserve"> </w:t>
      </w:r>
      <w:r w:rsidR="00FF64D5">
        <w:rPr>
          <w:rFonts w:cs="Calibri"/>
        </w:rPr>
        <w:fldChar w:fldCharType="begin"/>
      </w:r>
      <w:r w:rsidR="00FF64D5">
        <w:rPr>
          <w:rFonts w:cs="Calibri"/>
        </w:rPr>
        <w:instrText xml:space="preserve"> ADDIN ZOTERO_ITEM CSL_CITATION {"citationID":"sFYNRAie","properties":{"formattedCitation":"(2)","plainCitation":"(2)","noteIndex":0},"citationItems":[{"id":465,"uris":["http://zotero.org/users/local/59g02Zmo/items/AU9BVG5H"],"itemData":{"id":465,"type":"article-journal","abstract":"Symbiotic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FF64D5">
        <w:rPr>
          <w:rFonts w:cs="Calibri"/>
          <w:noProof/>
        </w:rPr>
        <w:t>(2)</w:t>
      </w:r>
      <w:r w:rsidR="00FF64D5">
        <w:rPr>
          <w:rFonts w:cs="Calibri"/>
        </w:rPr>
        <w:fldChar w:fldCharType="end"/>
      </w:r>
      <w:r w:rsidR="00FF64D5" w:rsidRPr="00FF64D5">
        <w:rPr>
          <w:rFonts w:cs="Calibri"/>
        </w:rPr>
        <w:t>.</w:t>
      </w:r>
      <w:r w:rsidR="00FF64D5">
        <w:rPr>
          <w:rFonts w:cs="Calibri"/>
        </w:rPr>
        <w:t xml:space="preserve"> We amplified bacterial DNA using a nested PCR approach as described previously </w:t>
      </w:r>
      <w:r w:rsidR="00FF64D5">
        <w:rPr>
          <w:rFonts w:cs="Calibri"/>
        </w:rPr>
        <w:fldChar w:fldCharType="begin"/>
      </w:r>
      <w:r w:rsidR="00FF64D5">
        <w:rPr>
          <w:rFonts w:cs="Calibri"/>
        </w:rPr>
        <w:instrText xml:space="preserve"> ADDIN ZOTERO_ITEM CSL_CITATION {"citationID":"q7v6sIPJ","properties":{"formattedCitation":"(1)","plainCitation":"(1)","noteIndex":0},"citationItems":[{"id":55,"uris":["http://zotero.org/users/local/59g02Zmo/items/PDYWTBDS"],"itemData":{"id":55,"type":"article-journal","abstract":"IntroductionAvian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FF64D5">
        <w:rPr>
          <w:rFonts w:cs="Calibri"/>
          <w:noProof/>
        </w:rPr>
        <w:t>(1)</w:t>
      </w:r>
      <w:r w:rsidR="00FF64D5">
        <w:rPr>
          <w:rFonts w:cs="Calibri"/>
        </w:rPr>
        <w:fldChar w:fldCharType="end"/>
      </w:r>
      <w:r w:rsidR="00FF64D5">
        <w:rPr>
          <w:rFonts w:cs="Calibri"/>
        </w:rPr>
        <w:t xml:space="preserve">. The amplified V4 region of the 16S rRNA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7777777" w:rsidR="00D71E1A" w:rsidRDefault="001A7381" w:rsidP="00D71E1A">
      <w:pPr>
        <w:spacing w:after="0" w:line="240" w:lineRule="auto"/>
        <w:ind w:firstLine="360"/>
        <w:rPr>
          <w:rFonts w:cs="Calibri"/>
        </w:rPr>
      </w:pPr>
      <w:r>
        <w:rPr>
          <w:rFonts w:cs="Calibri"/>
        </w:rPr>
        <w:t>All analyses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our sequencing reads. Based on the quality plots generated, forward and reverse reads were trimmed 10 bp at the 5’ end and truncated at 240 bp and 200 bp at the 3’ end respectively. Following trimming and truncating, paired-end reads were merged and sequences shorter than 230 bp or longer than 237 bp were removed before finally removing chimeric sequences.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Pr>
          <w:rFonts w:cs="Calibri"/>
        </w:rPr>
        <w:t xml:space="preserve"> </w:t>
      </w:r>
      <w:r>
        <w:rPr>
          <w:rFonts w:cs="Calibri"/>
        </w:rPr>
        <w:lastRenderedPageBreak/>
        <w:t xml:space="preserve">We used </w:t>
      </w:r>
      <w:proofErr w:type="spellStart"/>
      <w:r>
        <w:rPr>
          <w:rFonts w:cs="Calibri"/>
        </w:rPr>
        <w:t>phyloseq</w:t>
      </w:r>
      <w:proofErr w:type="spellEnd"/>
      <w:r>
        <w:rPr>
          <w:rFonts w:cs="Calibri"/>
        </w:rPr>
        <w:t xml:space="preserve"> v1.46.0 </w:t>
      </w:r>
      <w:r>
        <w:rPr>
          <w:rFonts w:cs="Calibri"/>
        </w:rPr>
        <w:fldChar w:fldCharType="begin"/>
      </w:r>
      <w:r w:rsidR="00C756EB">
        <w:rPr>
          <w:rFonts w:cs="Calibri"/>
        </w:rPr>
        <w:instrText xml:space="preserve"> ADDIN ZOTERO_ITEM CSL_CITATION {"citationID":"1nBWSoby","properties":{"formattedCitation":"(6)","plainCitation":"(6)","noteIndex":0},"citationItems":[{"id":207,"uris":["http://zotero.org/users/local/59g02Zmo/items/J29S8C6L"],"itemData":{"id":207,"type":"article-journal","abstract":"Background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Pr>
          <w:rFonts w:cs="Calibri"/>
        </w:rPr>
        <w:fldChar w:fldCharType="separate"/>
      </w:r>
      <w:r w:rsidR="00C756EB">
        <w:rPr>
          <w:rFonts w:cs="Calibri"/>
          <w:noProof/>
        </w:rPr>
        <w:t>(6)</w:t>
      </w:r>
      <w:r>
        <w:rPr>
          <w:rFonts w:cs="Calibri"/>
        </w:rPr>
        <w:fldChar w:fldCharType="end"/>
      </w:r>
      <w:r>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C756EB">
        <w:rPr>
          <w:rFonts w:cs="Calibri"/>
        </w:rPr>
        <w:instrText xml:space="preserve"> ADDIN ZOTERO_ITEM CSL_CITATION {"citationID":"L8Ga4JZC","properties":{"formattedCitation":"(7)","plainCitation":"(7)","noteIndex":0},"citationItems":[{"id":202,"uris":["http://zotero.org/users/local/59g02Zmo/items/LCRQEQBZ"],"itemData":{"id":202,"type":"software","title":"vegan: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C756EB">
        <w:rPr>
          <w:rFonts w:cs="Calibri"/>
          <w:noProof/>
        </w:rPr>
        <w:t>(7)</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137B06">
        <w:rPr>
          <w:rFonts w:cs="Calibri"/>
        </w:rPr>
        <w:instrText xml:space="preserve"> ADDIN ZOTERO_ITEM CSL_CITATION {"citationID":"f2QwW600","properties":{"formattedCitation":"(8)","plainCitation":"(8)","noteIndex":0},"citationItems":[{"id":467,"uris":["http://zotero.org/users/local/59g02Zmo/items/WQ9PTRE3"],"itemData":{"id":467,"type":"book","collection-title":"Use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137B06">
        <w:rPr>
          <w:rFonts w:cs="Calibri"/>
          <w:noProof/>
        </w:rPr>
        <w:t>(8)</w:t>
      </w:r>
      <w:r w:rsidR="00137B06">
        <w:rPr>
          <w:rFonts w:cs="Calibri"/>
        </w:rPr>
        <w:fldChar w:fldCharType="end"/>
      </w:r>
      <w:r w:rsidR="00137B06">
        <w:rPr>
          <w:rFonts w:cs="Calibri"/>
        </w:rPr>
        <w:t>.</w:t>
      </w:r>
      <w:r>
        <w:rPr>
          <w:rFonts w:cs="Calibri"/>
        </w:rPr>
        <w:t xml:space="preserve"> </w:t>
      </w:r>
    </w:p>
    <w:p w14:paraId="67534C40" w14:textId="30498A77" w:rsidR="006165E4" w:rsidRDefault="006165E4" w:rsidP="00D71E1A">
      <w:pPr>
        <w:spacing w:after="0" w:line="240" w:lineRule="auto"/>
        <w:ind w:firstLine="360"/>
        <w:rPr>
          <w:rFonts w:cs="Calibri"/>
        </w:rPr>
      </w:pPr>
      <w:r>
        <w:rPr>
          <w:rFonts w:cs="Calibri"/>
        </w:rPr>
        <w:t xml:space="preserve">We generated a column chart to compare relative order abundance between the preen oil and cloaca </w:t>
      </w:r>
      <w:r w:rsidR="00411516">
        <w:rPr>
          <w:rFonts w:cs="Calibri"/>
        </w:rPr>
        <w:t xml:space="preserve">and saw no noticeable differences (Fig. 1A). This was confirmed by the Similarity Percentages function (simper) in vegan which did not identify any taxa that were significantly differentially found in preen oil when compared to the cloaca. Our alpha diversity metrics, Observed Amplicon Sequence Variants (ASVs), Shannon Diversity, and Simpson Diversity, showed that the preen oil community was less diverse than that of the cloaca, but the data were not significant (Fig. 1B). Finally, we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372F44">
      <w:pPr>
        <w:spacing w:after="0" w:line="24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Acknowledgments</w:t>
      </w:r>
    </w:p>
    <w:p w14:paraId="27663BCF" w14:textId="77777777" w:rsidR="00035492" w:rsidRPr="00D65879" w:rsidRDefault="4CDEF507" w:rsidP="4CDEF507">
      <w:pPr>
        <w:pStyle w:val="NormalWeb"/>
        <w:spacing w:before="240" w:beforeAutospacing="0" w:after="240" w:afterAutospacing="0"/>
        <w:rPr>
          <w:rFonts w:ascii="Calibri" w:hAnsi="Calibri"/>
        </w:rPr>
      </w:pPr>
      <w:r w:rsidRPr="00D65879">
        <w:rPr>
          <w:rFonts w:ascii="Calibri" w:hAnsi="Calibri"/>
          <w:i/>
          <w:iCs/>
          <w:color w:val="000000"/>
          <w:sz w:val="22"/>
          <w:szCs w:val="22"/>
        </w:rPr>
        <w:t>Statements regarding sources of direct financial support (e.g., grants, fellowships,</w:t>
      </w:r>
      <w:r w:rsidR="001938F9" w:rsidRPr="00D65879">
        <w:rPr>
          <w:rFonts w:ascii="Calibri" w:hAnsi="Calibri"/>
          <w:i/>
          <w:iCs/>
          <w:color w:val="000000"/>
          <w:sz w:val="22"/>
          <w:szCs w:val="22"/>
        </w:rPr>
        <w:t xml:space="preserve"> </w:t>
      </w:r>
      <w:r w:rsidRPr="00D65879">
        <w:rPr>
          <w:rFonts w:ascii="Calibri" w:hAnsi="Calibri"/>
          <w:i/>
          <w:iCs/>
          <w:color w:val="000000"/>
          <w:sz w:val="22"/>
          <w:szCs w:val="22"/>
        </w:rPr>
        <w:t>scholarships, etc.), personal assistance, or contributor roles should appear in the Acknowledgments.</w:t>
      </w:r>
    </w:p>
    <w:p w14:paraId="18114EB7"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 </w:t>
      </w:r>
      <w:r w:rsidRPr="00D65879">
        <w:rPr>
          <w:rFonts w:ascii="Calibri" w:hAnsi="Calibri" w:cs="Calibri"/>
          <w:b/>
          <w:bCs/>
          <w:color w:val="000000"/>
          <w:sz w:val="28"/>
          <w:szCs w:val="28"/>
        </w:rPr>
        <w:t>References</w:t>
      </w:r>
    </w:p>
    <w:p w14:paraId="6B058623" w14:textId="77777777" w:rsidR="00035492"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In the reference list, references are numbered in the order in which they are cited in the article. In the text, references are cited parenthetically by number in sequential order. More information on how to style references can be found</w:t>
      </w:r>
      <w:hyperlink r:id="rId17" w:history="1">
        <w:r w:rsidRPr="00D65879">
          <w:rPr>
            <w:rStyle w:val="Hyperlink"/>
            <w:rFonts w:ascii="Calibri" w:hAnsi="Calibri" w:cs="Calibri"/>
            <w:i/>
            <w:iCs/>
            <w:color w:val="000000"/>
            <w:sz w:val="22"/>
            <w:szCs w:val="22"/>
          </w:rPr>
          <w:t xml:space="preserve"> </w:t>
        </w:r>
        <w:r w:rsidRPr="00D65879">
          <w:rPr>
            <w:rStyle w:val="Hyperlink"/>
            <w:rFonts w:ascii="Calibri" w:hAnsi="Calibri" w:cs="Calibri"/>
            <w:i/>
            <w:iCs/>
            <w:color w:val="1155CC"/>
            <w:sz w:val="22"/>
            <w:szCs w:val="22"/>
          </w:rPr>
          <w:t>here</w:t>
        </w:r>
      </w:hyperlink>
      <w:r w:rsidRPr="00D65879">
        <w:rPr>
          <w:rFonts w:ascii="Calibri" w:hAnsi="Calibri" w:cs="Calibri"/>
          <w:i/>
          <w:iCs/>
          <w:color w:val="000000"/>
          <w:sz w:val="22"/>
          <w:szCs w:val="22"/>
        </w:rPr>
        <w:t>.</w:t>
      </w:r>
    </w:p>
    <w:p w14:paraId="7F868E6D" w14:textId="31FBB90F" w:rsidR="00411516" w:rsidRPr="00411516" w:rsidRDefault="00411516"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0F7399C" wp14:editId="30E06ECE">
            <wp:extent cx="5943600" cy="4751705"/>
            <wp:effectExtent l="0" t="0" r="0" b="0"/>
            <wp:docPr id="16208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266" name="Picture 1620842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tbl>
      <w:tblPr>
        <w:tblW w:w="10705" w:type="dxa"/>
        <w:tblLayout w:type="fixed"/>
        <w:tblLook w:val="04A0" w:firstRow="1" w:lastRow="0" w:firstColumn="1" w:lastColumn="0" w:noHBand="0" w:noVBand="1"/>
      </w:tblPr>
      <w:tblGrid>
        <w:gridCol w:w="895"/>
        <w:gridCol w:w="1305"/>
        <w:gridCol w:w="990"/>
        <w:gridCol w:w="990"/>
        <w:gridCol w:w="1260"/>
        <w:gridCol w:w="1260"/>
        <w:gridCol w:w="945"/>
        <w:gridCol w:w="1440"/>
        <w:gridCol w:w="1620"/>
      </w:tblGrid>
      <w:tr w:rsidR="00372F44" w:rsidRPr="00372F44" w14:paraId="1DCC8F95" w14:textId="77777777" w:rsidTr="00372F44">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 xml:space="preserve">Sample </w:t>
            </w:r>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Sample Site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Input</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Filtered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Denoised 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Denoised R</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Merged</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Non-Chimera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NCBI Accession</w:t>
            </w:r>
          </w:p>
        </w:tc>
      </w:tr>
      <w:tr w:rsidR="00372F44" w:rsidRPr="00372F44" w14:paraId="1D327B7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237</w:t>
            </w:r>
          </w:p>
        </w:tc>
        <w:tc>
          <w:tcPr>
            <w:tcW w:w="1305"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38532</w:t>
            </w:r>
          </w:p>
        </w:tc>
        <w:tc>
          <w:tcPr>
            <w:tcW w:w="99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34316</w:t>
            </w:r>
          </w:p>
        </w:tc>
        <w:tc>
          <w:tcPr>
            <w:tcW w:w="126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33689</w:t>
            </w:r>
          </w:p>
        </w:tc>
        <w:tc>
          <w:tcPr>
            <w:tcW w:w="126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33706</w:t>
            </w:r>
          </w:p>
        </w:tc>
        <w:tc>
          <w:tcPr>
            <w:tcW w:w="945"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32041</w:t>
            </w:r>
          </w:p>
        </w:tc>
        <w:tc>
          <w:tcPr>
            <w:tcW w:w="144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30803</w:t>
            </w:r>
          </w:p>
        </w:tc>
        <w:tc>
          <w:tcPr>
            <w:tcW w:w="162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SRR29202434</w:t>
            </w:r>
          </w:p>
        </w:tc>
      </w:tr>
      <w:tr w:rsidR="00372F44" w:rsidRPr="00372F44" w14:paraId="7F406A4E"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22</w:t>
            </w:r>
          </w:p>
        </w:tc>
        <w:tc>
          <w:tcPr>
            <w:tcW w:w="1305"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59017</w:t>
            </w:r>
          </w:p>
        </w:tc>
        <w:tc>
          <w:tcPr>
            <w:tcW w:w="99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53469</w:t>
            </w:r>
          </w:p>
        </w:tc>
        <w:tc>
          <w:tcPr>
            <w:tcW w:w="126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52934</w:t>
            </w:r>
          </w:p>
        </w:tc>
        <w:tc>
          <w:tcPr>
            <w:tcW w:w="126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52982</w:t>
            </w:r>
          </w:p>
        </w:tc>
        <w:tc>
          <w:tcPr>
            <w:tcW w:w="945"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48990</w:t>
            </w:r>
          </w:p>
        </w:tc>
        <w:tc>
          <w:tcPr>
            <w:tcW w:w="144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48558</w:t>
            </w:r>
          </w:p>
        </w:tc>
        <w:tc>
          <w:tcPr>
            <w:tcW w:w="162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SRR29202435</w:t>
            </w:r>
          </w:p>
        </w:tc>
      </w:tr>
      <w:tr w:rsidR="00372F44" w:rsidRPr="00372F44" w14:paraId="7B41E3A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214</w:t>
            </w:r>
          </w:p>
        </w:tc>
        <w:tc>
          <w:tcPr>
            <w:tcW w:w="1305"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19470</w:t>
            </w:r>
          </w:p>
        </w:tc>
        <w:tc>
          <w:tcPr>
            <w:tcW w:w="99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18049</w:t>
            </w:r>
          </w:p>
        </w:tc>
        <w:tc>
          <w:tcPr>
            <w:tcW w:w="126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17818</w:t>
            </w:r>
          </w:p>
        </w:tc>
        <w:tc>
          <w:tcPr>
            <w:tcW w:w="126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17853</w:t>
            </w:r>
          </w:p>
        </w:tc>
        <w:tc>
          <w:tcPr>
            <w:tcW w:w="945"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17483</w:t>
            </w:r>
          </w:p>
        </w:tc>
        <w:tc>
          <w:tcPr>
            <w:tcW w:w="144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17483</w:t>
            </w:r>
          </w:p>
        </w:tc>
        <w:tc>
          <w:tcPr>
            <w:tcW w:w="162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SRR29202436</w:t>
            </w:r>
          </w:p>
        </w:tc>
      </w:tr>
      <w:tr w:rsidR="00372F44" w:rsidRPr="00372F44" w14:paraId="73CCE3F4"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w:t>
            </w:r>
          </w:p>
        </w:tc>
        <w:tc>
          <w:tcPr>
            <w:tcW w:w="1305"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54567</w:t>
            </w:r>
          </w:p>
        </w:tc>
        <w:tc>
          <w:tcPr>
            <w:tcW w:w="99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45840</w:t>
            </w:r>
          </w:p>
        </w:tc>
        <w:tc>
          <w:tcPr>
            <w:tcW w:w="126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44686</w:t>
            </w:r>
          </w:p>
        </w:tc>
        <w:tc>
          <w:tcPr>
            <w:tcW w:w="126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44668</w:t>
            </w:r>
          </w:p>
        </w:tc>
        <w:tc>
          <w:tcPr>
            <w:tcW w:w="945"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40451</w:t>
            </w:r>
          </w:p>
        </w:tc>
        <w:tc>
          <w:tcPr>
            <w:tcW w:w="144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39019</w:t>
            </w:r>
          </w:p>
        </w:tc>
        <w:tc>
          <w:tcPr>
            <w:tcW w:w="162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SRR29202437</w:t>
            </w:r>
          </w:p>
        </w:tc>
      </w:tr>
      <w:tr w:rsidR="00372F44" w:rsidRPr="00372F44" w14:paraId="1CF77DD1"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207</w:t>
            </w:r>
          </w:p>
        </w:tc>
        <w:tc>
          <w:tcPr>
            <w:tcW w:w="1305"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8057</w:t>
            </w:r>
          </w:p>
        </w:tc>
        <w:tc>
          <w:tcPr>
            <w:tcW w:w="99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7037</w:t>
            </w:r>
          </w:p>
        </w:tc>
        <w:tc>
          <w:tcPr>
            <w:tcW w:w="126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6860</w:t>
            </w:r>
          </w:p>
        </w:tc>
        <w:tc>
          <w:tcPr>
            <w:tcW w:w="126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6878</w:t>
            </w:r>
          </w:p>
        </w:tc>
        <w:tc>
          <w:tcPr>
            <w:tcW w:w="945"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6591</w:t>
            </w:r>
          </w:p>
        </w:tc>
        <w:tc>
          <w:tcPr>
            <w:tcW w:w="144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6542</w:t>
            </w:r>
          </w:p>
        </w:tc>
        <w:tc>
          <w:tcPr>
            <w:tcW w:w="162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SRR29202438</w:t>
            </w:r>
          </w:p>
        </w:tc>
      </w:tr>
      <w:tr w:rsidR="00372F44" w:rsidRPr="00372F44" w14:paraId="361FB877"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186</w:t>
            </w:r>
          </w:p>
        </w:tc>
        <w:tc>
          <w:tcPr>
            <w:tcW w:w="1305"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29577</w:t>
            </w:r>
          </w:p>
        </w:tc>
        <w:tc>
          <w:tcPr>
            <w:tcW w:w="99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25491</w:t>
            </w:r>
          </w:p>
        </w:tc>
        <w:tc>
          <w:tcPr>
            <w:tcW w:w="126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25041</w:t>
            </w:r>
          </w:p>
        </w:tc>
        <w:tc>
          <w:tcPr>
            <w:tcW w:w="126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25060</w:t>
            </w:r>
          </w:p>
        </w:tc>
        <w:tc>
          <w:tcPr>
            <w:tcW w:w="945"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23672</w:t>
            </w:r>
          </w:p>
        </w:tc>
        <w:tc>
          <w:tcPr>
            <w:tcW w:w="144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22923</w:t>
            </w:r>
          </w:p>
        </w:tc>
        <w:tc>
          <w:tcPr>
            <w:tcW w:w="162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SRR29202439</w:t>
            </w:r>
          </w:p>
        </w:tc>
      </w:tr>
      <w:tr w:rsidR="00372F44" w:rsidRPr="00372F44" w14:paraId="42622E07"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184</w:t>
            </w:r>
          </w:p>
        </w:tc>
        <w:tc>
          <w:tcPr>
            <w:tcW w:w="1305"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55020</w:t>
            </w:r>
          </w:p>
        </w:tc>
        <w:tc>
          <w:tcPr>
            <w:tcW w:w="99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48926</w:t>
            </w:r>
          </w:p>
        </w:tc>
        <w:tc>
          <w:tcPr>
            <w:tcW w:w="126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48163</w:t>
            </w:r>
          </w:p>
        </w:tc>
        <w:tc>
          <w:tcPr>
            <w:tcW w:w="126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48153</w:t>
            </w:r>
          </w:p>
        </w:tc>
        <w:tc>
          <w:tcPr>
            <w:tcW w:w="945"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46358</w:t>
            </w:r>
          </w:p>
        </w:tc>
        <w:tc>
          <w:tcPr>
            <w:tcW w:w="144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44916</w:t>
            </w:r>
          </w:p>
        </w:tc>
        <w:tc>
          <w:tcPr>
            <w:tcW w:w="162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SRR29202440</w:t>
            </w:r>
          </w:p>
        </w:tc>
      </w:tr>
      <w:tr w:rsidR="00372F44" w:rsidRPr="00372F44" w14:paraId="7C37DBA8"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w:t>
            </w:r>
          </w:p>
        </w:tc>
        <w:tc>
          <w:tcPr>
            <w:tcW w:w="1305"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11302</w:t>
            </w:r>
          </w:p>
        </w:tc>
        <w:tc>
          <w:tcPr>
            <w:tcW w:w="99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10028</w:t>
            </w:r>
          </w:p>
        </w:tc>
        <w:tc>
          <w:tcPr>
            <w:tcW w:w="126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9851</w:t>
            </w:r>
          </w:p>
        </w:tc>
        <w:tc>
          <w:tcPr>
            <w:tcW w:w="126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9844</w:t>
            </w:r>
          </w:p>
        </w:tc>
        <w:tc>
          <w:tcPr>
            <w:tcW w:w="945"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9332</w:t>
            </w:r>
          </w:p>
        </w:tc>
        <w:tc>
          <w:tcPr>
            <w:tcW w:w="144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9012</w:t>
            </w:r>
          </w:p>
        </w:tc>
        <w:tc>
          <w:tcPr>
            <w:tcW w:w="162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SRR29202441</w:t>
            </w:r>
          </w:p>
        </w:tc>
      </w:tr>
      <w:tr w:rsidR="00372F44" w:rsidRPr="00372F44" w14:paraId="398B0AEE"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w:t>
            </w:r>
          </w:p>
        </w:tc>
        <w:tc>
          <w:tcPr>
            <w:tcW w:w="1305"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53394</w:t>
            </w:r>
          </w:p>
        </w:tc>
        <w:tc>
          <w:tcPr>
            <w:tcW w:w="99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48310</w:t>
            </w:r>
          </w:p>
        </w:tc>
        <w:tc>
          <w:tcPr>
            <w:tcW w:w="126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46990</w:t>
            </w:r>
          </w:p>
        </w:tc>
        <w:tc>
          <w:tcPr>
            <w:tcW w:w="126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47125</w:t>
            </w:r>
          </w:p>
        </w:tc>
        <w:tc>
          <w:tcPr>
            <w:tcW w:w="945"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43746</w:t>
            </w:r>
          </w:p>
        </w:tc>
        <w:tc>
          <w:tcPr>
            <w:tcW w:w="144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42312</w:t>
            </w:r>
          </w:p>
        </w:tc>
        <w:tc>
          <w:tcPr>
            <w:tcW w:w="162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SRR29202442</w:t>
            </w:r>
          </w:p>
        </w:tc>
      </w:tr>
      <w:tr w:rsidR="00372F44" w:rsidRPr="00372F44" w14:paraId="115AB075"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180</w:t>
            </w:r>
          </w:p>
        </w:tc>
        <w:tc>
          <w:tcPr>
            <w:tcW w:w="1305"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112134</w:t>
            </w:r>
          </w:p>
        </w:tc>
        <w:tc>
          <w:tcPr>
            <w:tcW w:w="99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100851</w:t>
            </w:r>
          </w:p>
        </w:tc>
        <w:tc>
          <w:tcPr>
            <w:tcW w:w="126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100044</w:t>
            </w:r>
          </w:p>
        </w:tc>
        <w:tc>
          <w:tcPr>
            <w:tcW w:w="126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100117</w:t>
            </w:r>
          </w:p>
        </w:tc>
        <w:tc>
          <w:tcPr>
            <w:tcW w:w="945"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89998</w:t>
            </w:r>
          </w:p>
        </w:tc>
        <w:tc>
          <w:tcPr>
            <w:tcW w:w="144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88560</w:t>
            </w:r>
          </w:p>
        </w:tc>
        <w:tc>
          <w:tcPr>
            <w:tcW w:w="162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SRR29202443</w:t>
            </w:r>
          </w:p>
        </w:tc>
      </w:tr>
      <w:tr w:rsidR="00372F44" w:rsidRPr="00372F44" w14:paraId="72C2235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w:t>
            </w:r>
          </w:p>
        </w:tc>
        <w:tc>
          <w:tcPr>
            <w:tcW w:w="1305"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11372</w:t>
            </w:r>
          </w:p>
        </w:tc>
        <w:tc>
          <w:tcPr>
            <w:tcW w:w="99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9649</w:t>
            </w:r>
          </w:p>
        </w:tc>
        <w:tc>
          <w:tcPr>
            <w:tcW w:w="126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9344</w:t>
            </w:r>
          </w:p>
        </w:tc>
        <w:tc>
          <w:tcPr>
            <w:tcW w:w="126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9322</w:t>
            </w:r>
          </w:p>
        </w:tc>
        <w:tc>
          <w:tcPr>
            <w:tcW w:w="945"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8763</w:t>
            </w:r>
          </w:p>
        </w:tc>
        <w:tc>
          <w:tcPr>
            <w:tcW w:w="144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8707</w:t>
            </w:r>
          </w:p>
        </w:tc>
        <w:tc>
          <w:tcPr>
            <w:tcW w:w="162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SRR29202444</w:t>
            </w:r>
          </w:p>
        </w:tc>
      </w:tr>
      <w:tr w:rsidR="00372F44" w:rsidRPr="00372F44" w14:paraId="71D77F9F"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377</w:t>
            </w:r>
          </w:p>
        </w:tc>
        <w:tc>
          <w:tcPr>
            <w:tcW w:w="1305"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58412</w:t>
            </w:r>
          </w:p>
        </w:tc>
        <w:tc>
          <w:tcPr>
            <w:tcW w:w="99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53359</w:t>
            </w:r>
          </w:p>
        </w:tc>
        <w:tc>
          <w:tcPr>
            <w:tcW w:w="126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52344</w:t>
            </w:r>
          </w:p>
        </w:tc>
        <w:tc>
          <w:tcPr>
            <w:tcW w:w="126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52381</w:t>
            </w:r>
          </w:p>
        </w:tc>
        <w:tc>
          <w:tcPr>
            <w:tcW w:w="945"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50307</w:t>
            </w:r>
          </w:p>
        </w:tc>
        <w:tc>
          <w:tcPr>
            <w:tcW w:w="144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49818</w:t>
            </w:r>
          </w:p>
        </w:tc>
        <w:tc>
          <w:tcPr>
            <w:tcW w:w="162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SRR29202445</w:t>
            </w:r>
          </w:p>
        </w:tc>
      </w:tr>
      <w:tr w:rsidR="00372F44" w:rsidRPr="00372F44" w14:paraId="3E83EE9B"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372</w:t>
            </w:r>
          </w:p>
        </w:tc>
        <w:tc>
          <w:tcPr>
            <w:tcW w:w="1305"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45801</w:t>
            </w:r>
          </w:p>
        </w:tc>
        <w:tc>
          <w:tcPr>
            <w:tcW w:w="99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42088</w:t>
            </w:r>
          </w:p>
        </w:tc>
        <w:tc>
          <w:tcPr>
            <w:tcW w:w="126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41404</w:t>
            </w:r>
          </w:p>
        </w:tc>
        <w:tc>
          <w:tcPr>
            <w:tcW w:w="126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41524</w:t>
            </w:r>
          </w:p>
        </w:tc>
        <w:tc>
          <w:tcPr>
            <w:tcW w:w="945"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40076</w:t>
            </w:r>
          </w:p>
        </w:tc>
        <w:tc>
          <w:tcPr>
            <w:tcW w:w="144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39548</w:t>
            </w:r>
          </w:p>
        </w:tc>
        <w:tc>
          <w:tcPr>
            <w:tcW w:w="162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SRR29202446</w:t>
            </w:r>
          </w:p>
        </w:tc>
      </w:tr>
      <w:tr w:rsidR="00372F44" w:rsidRPr="00372F44" w14:paraId="053B123C"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329</w:t>
            </w:r>
          </w:p>
        </w:tc>
        <w:tc>
          <w:tcPr>
            <w:tcW w:w="1305"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40065</w:t>
            </w:r>
          </w:p>
        </w:tc>
        <w:tc>
          <w:tcPr>
            <w:tcW w:w="99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36088</w:t>
            </w:r>
          </w:p>
        </w:tc>
        <w:tc>
          <w:tcPr>
            <w:tcW w:w="126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35652</w:t>
            </w:r>
          </w:p>
        </w:tc>
        <w:tc>
          <w:tcPr>
            <w:tcW w:w="126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35645</w:t>
            </w:r>
          </w:p>
        </w:tc>
        <w:tc>
          <w:tcPr>
            <w:tcW w:w="945"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34274</w:t>
            </w:r>
          </w:p>
        </w:tc>
        <w:tc>
          <w:tcPr>
            <w:tcW w:w="144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33466</w:t>
            </w:r>
          </w:p>
        </w:tc>
        <w:tc>
          <w:tcPr>
            <w:tcW w:w="162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SRR29202447</w:t>
            </w:r>
          </w:p>
        </w:tc>
      </w:tr>
      <w:tr w:rsidR="00372F44" w:rsidRPr="00372F44" w14:paraId="77A839A8"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lastRenderedPageBreak/>
              <w:t>326</w:t>
            </w:r>
          </w:p>
        </w:tc>
        <w:tc>
          <w:tcPr>
            <w:tcW w:w="1305"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44570</w:t>
            </w:r>
          </w:p>
        </w:tc>
        <w:tc>
          <w:tcPr>
            <w:tcW w:w="99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40618</w:t>
            </w:r>
          </w:p>
        </w:tc>
        <w:tc>
          <w:tcPr>
            <w:tcW w:w="126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39818</w:t>
            </w:r>
          </w:p>
        </w:tc>
        <w:tc>
          <w:tcPr>
            <w:tcW w:w="126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39740</w:t>
            </w:r>
          </w:p>
        </w:tc>
        <w:tc>
          <w:tcPr>
            <w:tcW w:w="945"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37751</w:t>
            </w:r>
          </w:p>
        </w:tc>
        <w:tc>
          <w:tcPr>
            <w:tcW w:w="144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37589</w:t>
            </w:r>
          </w:p>
        </w:tc>
        <w:tc>
          <w:tcPr>
            <w:tcW w:w="162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SRR29202448</w:t>
            </w:r>
          </w:p>
        </w:tc>
      </w:tr>
      <w:tr w:rsidR="00372F44" w:rsidRPr="00372F44" w14:paraId="0965F34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319</w:t>
            </w:r>
          </w:p>
        </w:tc>
        <w:tc>
          <w:tcPr>
            <w:tcW w:w="1305"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20659</w:t>
            </w:r>
          </w:p>
        </w:tc>
        <w:tc>
          <w:tcPr>
            <w:tcW w:w="99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18642</w:t>
            </w:r>
          </w:p>
        </w:tc>
        <w:tc>
          <w:tcPr>
            <w:tcW w:w="126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18256</w:t>
            </w:r>
          </w:p>
        </w:tc>
        <w:tc>
          <w:tcPr>
            <w:tcW w:w="126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18305</w:t>
            </w:r>
          </w:p>
        </w:tc>
        <w:tc>
          <w:tcPr>
            <w:tcW w:w="945"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17466</w:t>
            </w:r>
          </w:p>
        </w:tc>
        <w:tc>
          <w:tcPr>
            <w:tcW w:w="144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17133</w:t>
            </w:r>
          </w:p>
        </w:tc>
        <w:tc>
          <w:tcPr>
            <w:tcW w:w="162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SRR29202449</w:t>
            </w:r>
          </w:p>
        </w:tc>
      </w:tr>
      <w:tr w:rsidR="00372F44" w:rsidRPr="00372F44" w14:paraId="41DDA5D3"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w:t>
            </w:r>
          </w:p>
        </w:tc>
        <w:tc>
          <w:tcPr>
            <w:tcW w:w="1305"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40953</w:t>
            </w:r>
          </w:p>
        </w:tc>
        <w:tc>
          <w:tcPr>
            <w:tcW w:w="99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35685</w:t>
            </w:r>
          </w:p>
        </w:tc>
        <w:tc>
          <w:tcPr>
            <w:tcW w:w="126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34840</w:t>
            </w:r>
          </w:p>
        </w:tc>
        <w:tc>
          <w:tcPr>
            <w:tcW w:w="126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34926</w:t>
            </w:r>
          </w:p>
        </w:tc>
        <w:tc>
          <w:tcPr>
            <w:tcW w:w="945"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33020</w:t>
            </w:r>
          </w:p>
        </w:tc>
        <w:tc>
          <w:tcPr>
            <w:tcW w:w="144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31999</w:t>
            </w:r>
          </w:p>
        </w:tc>
        <w:tc>
          <w:tcPr>
            <w:tcW w:w="162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SRR29202450</w:t>
            </w:r>
          </w:p>
        </w:tc>
      </w:tr>
      <w:tr w:rsidR="00372F44" w:rsidRPr="00372F44" w14:paraId="08D3DD7F"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298</w:t>
            </w:r>
          </w:p>
        </w:tc>
        <w:tc>
          <w:tcPr>
            <w:tcW w:w="1305"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9871</w:t>
            </w:r>
          </w:p>
        </w:tc>
        <w:tc>
          <w:tcPr>
            <w:tcW w:w="99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9269</w:t>
            </w:r>
          </w:p>
        </w:tc>
        <w:tc>
          <w:tcPr>
            <w:tcW w:w="126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9186</w:t>
            </w:r>
          </w:p>
        </w:tc>
        <w:tc>
          <w:tcPr>
            <w:tcW w:w="126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9208</w:t>
            </w:r>
          </w:p>
        </w:tc>
        <w:tc>
          <w:tcPr>
            <w:tcW w:w="945"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9144</w:t>
            </w:r>
          </w:p>
        </w:tc>
        <w:tc>
          <w:tcPr>
            <w:tcW w:w="144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6304</w:t>
            </w:r>
          </w:p>
        </w:tc>
        <w:tc>
          <w:tcPr>
            <w:tcW w:w="162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SRR29202451</w:t>
            </w:r>
          </w:p>
        </w:tc>
      </w:tr>
      <w:tr w:rsidR="00372F44" w:rsidRPr="00372F44" w14:paraId="79958E0B"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283</w:t>
            </w:r>
          </w:p>
        </w:tc>
        <w:tc>
          <w:tcPr>
            <w:tcW w:w="1305"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1655</w:t>
            </w:r>
          </w:p>
        </w:tc>
        <w:tc>
          <w:tcPr>
            <w:tcW w:w="99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1461</w:t>
            </w:r>
          </w:p>
        </w:tc>
        <w:tc>
          <w:tcPr>
            <w:tcW w:w="126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1379</w:t>
            </w:r>
          </w:p>
        </w:tc>
        <w:tc>
          <w:tcPr>
            <w:tcW w:w="126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1374</w:t>
            </w:r>
          </w:p>
        </w:tc>
        <w:tc>
          <w:tcPr>
            <w:tcW w:w="945"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1308</w:t>
            </w:r>
          </w:p>
        </w:tc>
        <w:tc>
          <w:tcPr>
            <w:tcW w:w="144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1308</w:t>
            </w:r>
          </w:p>
        </w:tc>
        <w:tc>
          <w:tcPr>
            <w:tcW w:w="162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SRR29202452</w:t>
            </w:r>
          </w:p>
        </w:tc>
      </w:tr>
      <w:tr w:rsidR="00372F44" w:rsidRPr="00372F44" w14:paraId="6E6F27C1"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262</w:t>
            </w:r>
          </w:p>
        </w:tc>
        <w:tc>
          <w:tcPr>
            <w:tcW w:w="1305"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23692</w:t>
            </w:r>
          </w:p>
        </w:tc>
        <w:tc>
          <w:tcPr>
            <w:tcW w:w="99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21166</w:t>
            </w:r>
          </w:p>
        </w:tc>
        <w:tc>
          <w:tcPr>
            <w:tcW w:w="126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20744</w:t>
            </w:r>
          </w:p>
        </w:tc>
        <w:tc>
          <w:tcPr>
            <w:tcW w:w="126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20850</w:t>
            </w:r>
          </w:p>
        </w:tc>
        <w:tc>
          <w:tcPr>
            <w:tcW w:w="945"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19894</w:t>
            </w:r>
          </w:p>
        </w:tc>
        <w:tc>
          <w:tcPr>
            <w:tcW w:w="144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18729</w:t>
            </w:r>
          </w:p>
        </w:tc>
        <w:tc>
          <w:tcPr>
            <w:tcW w:w="162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SRR29202453</w:t>
            </w:r>
          </w:p>
        </w:tc>
      </w:tr>
      <w:tr w:rsidR="00372F44" w:rsidRPr="00372F44" w14:paraId="13D7B4C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123</w:t>
            </w:r>
          </w:p>
        </w:tc>
        <w:tc>
          <w:tcPr>
            <w:tcW w:w="1305"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3984</w:t>
            </w:r>
          </w:p>
        </w:tc>
        <w:tc>
          <w:tcPr>
            <w:tcW w:w="99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3585</w:t>
            </w:r>
          </w:p>
        </w:tc>
        <w:tc>
          <w:tcPr>
            <w:tcW w:w="126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3452</w:t>
            </w:r>
          </w:p>
        </w:tc>
        <w:tc>
          <w:tcPr>
            <w:tcW w:w="126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3488</w:t>
            </w:r>
          </w:p>
        </w:tc>
        <w:tc>
          <w:tcPr>
            <w:tcW w:w="945"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3244</w:t>
            </w:r>
          </w:p>
        </w:tc>
        <w:tc>
          <w:tcPr>
            <w:tcW w:w="144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3202</w:t>
            </w:r>
          </w:p>
        </w:tc>
        <w:tc>
          <w:tcPr>
            <w:tcW w:w="162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SRR29202454</w:t>
            </w:r>
          </w:p>
        </w:tc>
      </w:tr>
      <w:tr w:rsidR="00372F44" w:rsidRPr="00372F44" w14:paraId="1855AE3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103</w:t>
            </w:r>
          </w:p>
        </w:tc>
        <w:tc>
          <w:tcPr>
            <w:tcW w:w="1305"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43007</w:t>
            </w:r>
          </w:p>
        </w:tc>
        <w:tc>
          <w:tcPr>
            <w:tcW w:w="99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38430</w:t>
            </w:r>
          </w:p>
        </w:tc>
        <w:tc>
          <w:tcPr>
            <w:tcW w:w="126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37808</w:t>
            </w:r>
          </w:p>
        </w:tc>
        <w:tc>
          <w:tcPr>
            <w:tcW w:w="126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37882</w:t>
            </w:r>
          </w:p>
        </w:tc>
        <w:tc>
          <w:tcPr>
            <w:tcW w:w="945"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36601</w:t>
            </w:r>
          </w:p>
        </w:tc>
        <w:tc>
          <w:tcPr>
            <w:tcW w:w="144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35407</w:t>
            </w:r>
          </w:p>
        </w:tc>
        <w:tc>
          <w:tcPr>
            <w:tcW w:w="162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Joel Slade" w:date="2024-05-28T20:54:00Z" w:initials="JS">
    <w:p w14:paraId="1E451A97" w14:textId="77777777" w:rsidR="00D20013" w:rsidRDefault="00D20013" w:rsidP="00D20013">
      <w:pPr>
        <w:pStyle w:val="CommentText"/>
      </w:pPr>
      <w:r>
        <w:rPr>
          <w:rStyle w:val="CommentReference"/>
        </w:rPr>
        <w:annotationRef/>
      </w:r>
      <w:r>
        <w:t>Danielle Ref</w:t>
      </w:r>
    </w:p>
  </w:comment>
  <w:comment w:id="21" w:author="Joel Slade" w:date="2024-05-28T21:10:00Z" w:initials="JS">
    <w:p w14:paraId="5FBB4234" w14:textId="77777777" w:rsidR="00BA12C4" w:rsidRDefault="00BA12C4" w:rsidP="00BA12C4">
      <w:pPr>
        <w:pStyle w:val="CommentText"/>
      </w:pPr>
      <w:r>
        <w:rPr>
          <w:rStyle w:val="CommentReference"/>
        </w:rPr>
        <w:annotationRef/>
      </w:r>
      <w:r>
        <w:t>I think our frontiers paper may do.</w:t>
      </w:r>
    </w:p>
  </w:comment>
  <w:comment w:id="2" w:author="Joel Slade" w:date="2024-05-28T21:13:00Z" w:initials="JS">
    <w:p w14:paraId="715D9222" w14:textId="77777777" w:rsidR="00BA12C4" w:rsidRDefault="00BA12C4" w:rsidP="00BA12C4">
      <w:pPr>
        <w:pStyle w:val="CommentText"/>
      </w:pPr>
      <w:r>
        <w:rPr>
          <w:rStyle w:val="CommentReference"/>
        </w:rPr>
        <w:annotationRef/>
      </w:r>
      <w:r>
        <w:t xml:space="preserve">I’m writing this much like an ecologist, however, please let me know if you need it to be tweaked for more microbiology focus.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451A97" w15:done="0"/>
  <w15:commentEx w15:paraId="5FBB4234" w15:paraIdParent="1E451A97" w15:done="0"/>
  <w15:commentEx w15:paraId="715D92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23203D0" w16cex:dateUtc="2024-05-29T03:54:00Z"/>
  <w16cex:commentExtensible w16cex:durableId="334BD79A" w16cex:dateUtc="2024-05-29T04:10:00Z"/>
  <w16cex:commentExtensible w16cex:durableId="359BC52E" w16cex:dateUtc="2024-05-29T0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451A97" w16cid:durableId="023203D0"/>
  <w16cid:commentId w16cid:paraId="5FBB4234" w16cid:durableId="334BD79A"/>
  <w16cid:commentId w16cid:paraId="715D9222" w16cid:durableId="359BC5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11DDA" w14:textId="77777777" w:rsidR="00912323" w:rsidRDefault="00912323" w:rsidP="00021CC2">
      <w:pPr>
        <w:spacing w:after="0" w:line="240" w:lineRule="auto"/>
      </w:pPr>
      <w:r>
        <w:separator/>
      </w:r>
    </w:p>
  </w:endnote>
  <w:endnote w:type="continuationSeparator" w:id="0">
    <w:p w14:paraId="5DD4AEB9" w14:textId="77777777" w:rsidR="00912323" w:rsidRDefault="00912323"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E652A" w14:textId="77777777" w:rsidR="00912323" w:rsidRDefault="00912323" w:rsidP="00021CC2">
      <w:pPr>
        <w:spacing w:after="0" w:line="240" w:lineRule="auto"/>
      </w:pPr>
      <w:r>
        <w:separator/>
      </w:r>
    </w:p>
  </w:footnote>
  <w:footnote w:type="continuationSeparator" w:id="0">
    <w:p w14:paraId="56E80740" w14:textId="77777777" w:rsidR="00912323" w:rsidRDefault="00912323"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7"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5"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6"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5"/>
  </w:num>
  <w:num w:numId="3" w16cid:durableId="1372413618">
    <w:abstractNumId w:val="16"/>
  </w:num>
  <w:num w:numId="4" w16cid:durableId="534971586">
    <w:abstractNumId w:val="12"/>
  </w:num>
  <w:num w:numId="5" w16cid:durableId="973296240">
    <w:abstractNumId w:val="8"/>
  </w:num>
  <w:num w:numId="6" w16cid:durableId="1289432059">
    <w:abstractNumId w:val="2"/>
  </w:num>
  <w:num w:numId="7" w16cid:durableId="1780639064">
    <w:abstractNumId w:val="3"/>
  </w:num>
  <w:num w:numId="8" w16cid:durableId="956792138">
    <w:abstractNumId w:val="13"/>
  </w:num>
  <w:num w:numId="9" w16cid:durableId="1608266979">
    <w:abstractNumId w:val="9"/>
  </w:num>
  <w:num w:numId="10" w16cid:durableId="724987993">
    <w:abstractNumId w:val="11"/>
  </w:num>
  <w:num w:numId="11" w16cid:durableId="1713990829">
    <w:abstractNumId w:val="14"/>
  </w:num>
  <w:num w:numId="12" w16cid:durableId="2108039703">
    <w:abstractNumId w:val="6"/>
  </w:num>
  <w:num w:numId="13" w16cid:durableId="1957248525">
    <w:abstractNumId w:val="15"/>
  </w:num>
  <w:num w:numId="14" w16cid:durableId="717095655">
    <w:abstractNumId w:val="7"/>
  </w:num>
  <w:num w:numId="15" w16cid:durableId="259873292">
    <w:abstractNumId w:val="4"/>
  </w:num>
  <w:num w:numId="16" w16cid:durableId="1150168098">
    <w:abstractNumId w:val="10"/>
  </w:num>
  <w:num w:numId="17" w16cid:durableId="153688474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l Slade">
    <w15:presenceInfo w15:providerId="Windows Live" w15:userId="472e37a9b44e59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F7F36"/>
    <w:rsid w:val="0012394C"/>
    <w:rsid w:val="00137B06"/>
    <w:rsid w:val="0014676A"/>
    <w:rsid w:val="00164B7D"/>
    <w:rsid w:val="00172654"/>
    <w:rsid w:val="0018205E"/>
    <w:rsid w:val="001938F9"/>
    <w:rsid w:val="001A7381"/>
    <w:rsid w:val="001C20DA"/>
    <w:rsid w:val="001C680A"/>
    <w:rsid w:val="001E7F33"/>
    <w:rsid w:val="001F1C84"/>
    <w:rsid w:val="001F3918"/>
    <w:rsid w:val="001F3CBD"/>
    <w:rsid w:val="001F5A89"/>
    <w:rsid w:val="001F7CF7"/>
    <w:rsid w:val="0023135B"/>
    <w:rsid w:val="002550CA"/>
    <w:rsid w:val="00262FA4"/>
    <w:rsid w:val="00275F8A"/>
    <w:rsid w:val="0028489B"/>
    <w:rsid w:val="002D367F"/>
    <w:rsid w:val="002D6FAD"/>
    <w:rsid w:val="002E0BE0"/>
    <w:rsid w:val="003001D6"/>
    <w:rsid w:val="00327451"/>
    <w:rsid w:val="003518C7"/>
    <w:rsid w:val="00372F44"/>
    <w:rsid w:val="00385446"/>
    <w:rsid w:val="00385B29"/>
    <w:rsid w:val="003A136E"/>
    <w:rsid w:val="003A3871"/>
    <w:rsid w:val="003B18BB"/>
    <w:rsid w:val="003C0FFE"/>
    <w:rsid w:val="00411516"/>
    <w:rsid w:val="00411D02"/>
    <w:rsid w:val="004743EA"/>
    <w:rsid w:val="00477BEF"/>
    <w:rsid w:val="004801D6"/>
    <w:rsid w:val="00481B97"/>
    <w:rsid w:val="00483C89"/>
    <w:rsid w:val="00495C79"/>
    <w:rsid w:val="004D5A4D"/>
    <w:rsid w:val="004E2B65"/>
    <w:rsid w:val="004E4CC2"/>
    <w:rsid w:val="004F03B6"/>
    <w:rsid w:val="004F3113"/>
    <w:rsid w:val="005130C8"/>
    <w:rsid w:val="0052764E"/>
    <w:rsid w:val="00566915"/>
    <w:rsid w:val="005A194C"/>
    <w:rsid w:val="005A3295"/>
    <w:rsid w:val="005B48FB"/>
    <w:rsid w:val="005C5DAA"/>
    <w:rsid w:val="00601ED7"/>
    <w:rsid w:val="006165E4"/>
    <w:rsid w:val="00616892"/>
    <w:rsid w:val="00616DF8"/>
    <w:rsid w:val="00641857"/>
    <w:rsid w:val="00650BCF"/>
    <w:rsid w:val="00652ABC"/>
    <w:rsid w:val="0066342C"/>
    <w:rsid w:val="0068354B"/>
    <w:rsid w:val="006A561A"/>
    <w:rsid w:val="006E37BC"/>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90638B"/>
    <w:rsid w:val="00912323"/>
    <w:rsid w:val="0091547B"/>
    <w:rsid w:val="00933BFF"/>
    <w:rsid w:val="00945698"/>
    <w:rsid w:val="00982B51"/>
    <w:rsid w:val="009A0D88"/>
    <w:rsid w:val="009B212A"/>
    <w:rsid w:val="009B3372"/>
    <w:rsid w:val="009B47A1"/>
    <w:rsid w:val="009B4EC8"/>
    <w:rsid w:val="009D478E"/>
    <w:rsid w:val="009E5A38"/>
    <w:rsid w:val="009F1506"/>
    <w:rsid w:val="00A12F21"/>
    <w:rsid w:val="00A213B1"/>
    <w:rsid w:val="00A2218A"/>
    <w:rsid w:val="00A40AEF"/>
    <w:rsid w:val="00A91B1D"/>
    <w:rsid w:val="00AA0DB8"/>
    <w:rsid w:val="00AA77DA"/>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2.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journals.asm.org/publishing-ethics" TargetMode="External"/><Relationship Id="rId17" Type="http://schemas.openxmlformats.org/officeDocument/2006/relationships/hyperlink" Target="https://journals.asm.org/references" TargetMode="External"/><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urnals.asm.org/doi/10.1128/MRA.00763-20" TargetMode="External"/><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hyperlink" Target="https://journals.asm.org/doi/epub/10.1128/MRA.00763-20"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ournals.asm.org/pb-assets/pdf-text-excel-files/Sample_Title_Page-1611584010440.doc" TargetMode="External"/><Relationship Id="rId14" Type="http://schemas.microsoft.com/office/2011/relationships/commentsExtended" Target="commentsExtended.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Pages>
  <Words>3837</Words>
  <Characters>21875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25661</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Joel Slade</cp:lastModifiedBy>
  <cp:revision>3</cp:revision>
  <dcterms:created xsi:type="dcterms:W3CDTF">2024-05-29T00:23:00Z</dcterms:created>
  <dcterms:modified xsi:type="dcterms:W3CDTF">2024-05-29T04:14:00Z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id="WofYcrBL"/&gt;&lt;style id="http://www.zotero.org/styles/american-society-for-microbiology" hasBibliography="1" bibliographyStyleHasBeenSet="0"/&gt;&lt;prefs&gt;&lt;pref name="fieldType" value="Field"/&gt;&lt;/prefs&gt;&lt;/d</vt:lpwstr>
  </property>
  <property fmtid="{D5CDD505-2E9C-101B-9397-08002B2CF9AE}" pid="3" name="ZOTERO_PREF_2">
    <vt:lpwstr>ata&gt;</vt:lpwstr>
  </property>
</Properties>
</file>